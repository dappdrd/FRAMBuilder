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776796"/>
        <w:docPartObj>
          <w:docPartGallery w:val="Cover Pages"/>
          <w:docPartUnique/>
        </w:docPartObj>
      </w:sdtPr>
      <w:sdtEndPr/>
      <w:sdtContent>
        <w:p w14:paraId="244299FB" w14:textId="77777777" w:rsidR="006C0756" w:rsidRPr="001635C4" w:rsidRDefault="00A04CB5">
          <w:r w:rsidRPr="001635C4">
            <w:t xml:space="preserve">  </w:t>
          </w:r>
        </w:p>
        <w:p w14:paraId="2A19FEFD" w14:textId="77777777" w:rsidR="006C0756" w:rsidRPr="001635C4" w:rsidRDefault="006C0756"/>
        <w:p w14:paraId="4257EA5B" w14:textId="77777777" w:rsidR="006C0756" w:rsidRPr="001635C4" w:rsidRDefault="00596EEA">
          <w:pPr>
            <w:rPr>
              <w:rFonts w:asciiTheme="majorHAnsi" w:eastAsiaTheme="majorEastAsia" w:hAnsiTheme="majorHAnsi" w:cstheme="majorBidi"/>
              <w:b/>
              <w:bCs/>
              <w:color w:val="365F91" w:themeColor="accent1" w:themeShade="BF"/>
            </w:rPr>
          </w:pPr>
          <w:r w:rsidRPr="001635C4">
            <w:rPr>
              <w:noProof/>
            </w:rPr>
            <mc:AlternateContent>
              <mc:Choice Requires="wps">
                <w:drawing>
                  <wp:anchor distT="0" distB="0" distL="114300" distR="114300" simplePos="0" relativeHeight="251664384" behindDoc="0" locked="0" layoutInCell="1" allowOverlap="1" wp14:anchorId="48133945" wp14:editId="2488DA72">
                    <wp:simplePos x="0" y="0"/>
                    <wp:positionH relativeFrom="column">
                      <wp:posOffset>-317500</wp:posOffset>
                    </wp:positionH>
                    <wp:positionV relativeFrom="paragraph">
                      <wp:posOffset>1121410</wp:posOffset>
                    </wp:positionV>
                    <wp:extent cx="6841490" cy="5219700"/>
                    <wp:effectExtent l="0" t="0" r="0" b="0"/>
                    <wp:wrapNone/>
                    <wp:docPr id="4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1490"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5A34F392" w14:textId="77777777" w:rsidR="004B2AFA" w:rsidRDefault="004B2AFA">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14:paraId="3C71179C" w14:textId="77777777" w:rsidR="004B2AFA" w:rsidRDefault="004B2AFA">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14:paraId="59A380E8" w14:textId="171057AE" w:rsidR="004B2AFA" w:rsidRDefault="00051297">
                                    <w:pPr>
                                      <w:rPr>
                                        <w:b/>
                                        <w:bCs/>
                                        <w:color w:val="808080" w:themeColor="text1" w:themeTint="7F"/>
                                        <w:sz w:val="32"/>
                                        <w:szCs w:val="32"/>
                                      </w:rPr>
                                    </w:pPr>
                                    <w:del w:id="0" w:author="Carey, Jonathan D (DFW)" w:date="2017-06-29T11:31:00Z">
                                      <w:r w:rsidDel="00051297">
                                        <w:rPr>
                                          <w:b/>
                                          <w:bCs/>
                                          <w:color w:val="808080" w:themeColor="text1" w:themeTint="7F"/>
                                          <w:sz w:val="32"/>
                                          <w:szCs w:val="32"/>
                                        </w:rPr>
                                        <w:delText>The Chinook FRAM Base Period Workgroup, June 2016</w:delText>
                                      </w:r>
                                    </w:del>
                                    <w:ins w:id="1" w:author="Carey, Jonathan D (DFW)" w:date="2017-06-29T11:31:00Z">
                                      <w:r>
                                        <w:rPr>
                                          <w:b/>
                                          <w:bCs/>
                                          <w:color w:val="808080" w:themeColor="text1" w:themeTint="7F"/>
                                          <w:sz w:val="32"/>
                                          <w:szCs w:val="32"/>
                                        </w:rPr>
                                        <w:t>The Chinook FRAM Base Period Workgroup, June 2017</w:t>
                                      </w:r>
                                    </w:ins>
                                  </w:p>
                                </w:sdtContent>
                              </w:sdt>
                              <w:p w14:paraId="709517D3" w14:textId="77777777" w:rsidR="004B2AFA" w:rsidRDefault="004B2AFA">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b" anchorCtr="0" upright="1">
                            <a:noAutofit/>
                          </wps:bodyPr>
                        </wps:wsp>
                      </a:graphicData>
                    </a:graphic>
                    <wp14:sizeRelV relativeFrom="margin">
                      <wp14:pctHeight>0</wp14:pctHeight>
                    </wp14:sizeRelV>
                  </wp:anchor>
                </w:drawing>
              </mc:Choice>
              <mc:Fallback>
                <w:pict>
                  <v:rect w14:anchorId="48133945" id="Rectangle 25" o:spid="_x0000_s1026" style="position:absolute;margin-left:-25pt;margin-top:88.3pt;width:538.7pt;height:4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5A34F392" w14:textId="77777777" w:rsidR="004B2AFA" w:rsidRDefault="004B2AFA">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14:paraId="3C71179C" w14:textId="77777777" w:rsidR="004B2AFA" w:rsidRDefault="004B2AFA">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171057AE" w:rsidR="004B2AFA" w:rsidRDefault="00051297">
                              <w:pPr>
                                <w:rPr>
                                  <w:b/>
                                  <w:bCs/>
                                  <w:color w:val="808080" w:themeColor="text1" w:themeTint="7F"/>
                                  <w:sz w:val="32"/>
                                  <w:szCs w:val="32"/>
                                </w:rPr>
                              </w:pPr>
                              <w:del w:id="2" w:author="Carey, Jonathan D (DFW)" w:date="2017-06-29T11:31:00Z">
                                <w:r w:rsidDel="00051297">
                                  <w:rPr>
                                    <w:b/>
                                    <w:bCs/>
                                    <w:color w:val="808080" w:themeColor="text1" w:themeTint="7F"/>
                                    <w:sz w:val="32"/>
                                    <w:szCs w:val="32"/>
                                  </w:rPr>
                                  <w:delText>The Chinook FRAM Base Period Workgroup, June 2016</w:delText>
                                </w:r>
                              </w:del>
                              <w:ins w:id="3" w:author="Carey, Jonathan D (DFW)" w:date="2017-06-29T11:31:00Z">
                                <w:r>
                                  <w:rPr>
                                    <w:b/>
                                    <w:bCs/>
                                    <w:color w:val="808080" w:themeColor="text1" w:themeTint="7F"/>
                                    <w:sz w:val="32"/>
                                    <w:szCs w:val="32"/>
                                  </w:rPr>
                                  <w:t>The Chinook FRAM Base Period Workgroup, June 201</w:t>
                                </w:r>
                                <w:r>
                                  <w:rPr>
                                    <w:b/>
                                    <w:bCs/>
                                    <w:color w:val="808080" w:themeColor="text1" w:themeTint="7F"/>
                                    <w:sz w:val="32"/>
                                    <w:szCs w:val="32"/>
                                  </w:rPr>
                                  <w:t>7</w:t>
                                </w:r>
                              </w:ins>
                            </w:p>
                          </w:sdtContent>
                        </w:sdt>
                        <w:p w14:paraId="709517D3" w14:textId="77777777" w:rsidR="004B2AFA" w:rsidRDefault="004B2AFA">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6C0756" w:rsidRPr="001635C4">
            <w:br w:type="page"/>
          </w:r>
        </w:p>
      </w:sdtContent>
    </w:sdt>
    <w:p w14:paraId="41C6729C" w14:textId="77777777" w:rsidR="006C0756" w:rsidRPr="001635C4" w:rsidRDefault="006C0756">
      <w:pPr>
        <w:pStyle w:val="TOCHeading"/>
        <w:rPr>
          <w:sz w:val="22"/>
          <w:szCs w:val="22"/>
        </w:rPr>
      </w:pPr>
    </w:p>
    <w:sdt>
      <w:sdtPr>
        <w:rPr>
          <w:rFonts w:asciiTheme="minorHAnsi" w:eastAsiaTheme="minorEastAsia" w:hAnsiTheme="minorHAnsi" w:cstheme="minorBidi"/>
          <w:b w:val="0"/>
          <w:bCs w:val="0"/>
          <w:color w:val="auto"/>
          <w:sz w:val="22"/>
          <w:szCs w:val="22"/>
        </w:rPr>
        <w:id w:val="-250660130"/>
        <w:docPartObj>
          <w:docPartGallery w:val="Table of Contents"/>
          <w:docPartUnique/>
        </w:docPartObj>
      </w:sdtPr>
      <w:sdtEndPr>
        <w:rPr>
          <w:noProof/>
        </w:rPr>
      </w:sdtEndPr>
      <w:sdtContent>
        <w:p w14:paraId="7527A46F" w14:textId="77777777" w:rsidR="00D05DDB" w:rsidRPr="001635C4" w:rsidRDefault="00D05DDB">
          <w:pPr>
            <w:pStyle w:val="TOCHeading"/>
            <w:rPr>
              <w:sz w:val="22"/>
              <w:szCs w:val="22"/>
            </w:rPr>
          </w:pPr>
          <w:r w:rsidRPr="001635C4">
            <w:rPr>
              <w:sz w:val="22"/>
              <w:szCs w:val="22"/>
            </w:rPr>
            <w:t>Contents</w:t>
          </w:r>
        </w:p>
        <w:p w14:paraId="3424F36D" w14:textId="77777777" w:rsidR="00445BC0" w:rsidRDefault="00D05DDB">
          <w:pPr>
            <w:pStyle w:val="TOC1"/>
            <w:tabs>
              <w:tab w:val="left" w:pos="440"/>
              <w:tab w:val="right" w:leader="dot" w:pos="9350"/>
            </w:tabs>
            <w:rPr>
              <w:noProof/>
            </w:rPr>
          </w:pPr>
          <w:r w:rsidRPr="001635C4">
            <w:fldChar w:fldCharType="begin"/>
          </w:r>
          <w:r w:rsidRPr="001635C4">
            <w:instrText xml:space="preserve"> TOC \o "1-3" \h \z \u </w:instrText>
          </w:r>
          <w:r w:rsidRPr="001635C4">
            <w:fldChar w:fldCharType="separate"/>
          </w:r>
          <w:hyperlink w:anchor="_Toc453861376" w:history="1">
            <w:r w:rsidR="00445BC0" w:rsidRPr="00B742EE">
              <w:rPr>
                <w:rStyle w:val="Hyperlink"/>
                <w:b/>
                <w:noProof/>
              </w:rPr>
              <w:t>1.</w:t>
            </w:r>
            <w:r w:rsidR="00445BC0">
              <w:rPr>
                <w:noProof/>
              </w:rPr>
              <w:tab/>
            </w:r>
            <w:r w:rsidR="00445BC0" w:rsidRPr="00B742EE">
              <w:rPr>
                <w:rStyle w:val="Hyperlink"/>
                <w:b/>
                <w:noProof/>
              </w:rPr>
              <w:t>Background and purpose</w:t>
            </w:r>
            <w:r w:rsidR="00445BC0">
              <w:rPr>
                <w:noProof/>
                <w:webHidden/>
              </w:rPr>
              <w:tab/>
            </w:r>
            <w:r w:rsidR="00445BC0">
              <w:rPr>
                <w:noProof/>
                <w:webHidden/>
              </w:rPr>
              <w:fldChar w:fldCharType="begin"/>
            </w:r>
            <w:r w:rsidR="00445BC0">
              <w:rPr>
                <w:noProof/>
                <w:webHidden/>
              </w:rPr>
              <w:instrText xml:space="preserve"> PAGEREF _Toc453861376 \h </w:instrText>
            </w:r>
            <w:r w:rsidR="00445BC0">
              <w:rPr>
                <w:noProof/>
                <w:webHidden/>
              </w:rPr>
            </w:r>
            <w:r w:rsidR="00445BC0">
              <w:rPr>
                <w:noProof/>
                <w:webHidden/>
              </w:rPr>
              <w:fldChar w:fldCharType="separate"/>
            </w:r>
            <w:r w:rsidR="00445BC0">
              <w:rPr>
                <w:noProof/>
                <w:webHidden/>
              </w:rPr>
              <w:t>2</w:t>
            </w:r>
            <w:r w:rsidR="00445BC0">
              <w:rPr>
                <w:noProof/>
                <w:webHidden/>
              </w:rPr>
              <w:fldChar w:fldCharType="end"/>
            </w:r>
          </w:hyperlink>
        </w:p>
        <w:p w14:paraId="089B5E8A" w14:textId="77777777" w:rsidR="00445BC0" w:rsidRDefault="00A231CA">
          <w:pPr>
            <w:pStyle w:val="TOC1"/>
            <w:tabs>
              <w:tab w:val="left" w:pos="440"/>
              <w:tab w:val="right" w:leader="dot" w:pos="9350"/>
            </w:tabs>
            <w:rPr>
              <w:noProof/>
            </w:rPr>
          </w:pPr>
          <w:hyperlink w:anchor="_Toc453861377" w:history="1">
            <w:r w:rsidR="00445BC0" w:rsidRPr="00B742EE">
              <w:rPr>
                <w:rStyle w:val="Hyperlink"/>
                <w:b/>
                <w:noProof/>
              </w:rPr>
              <w:t>2.</w:t>
            </w:r>
            <w:r w:rsidR="00445BC0">
              <w:rPr>
                <w:noProof/>
              </w:rPr>
              <w:tab/>
            </w:r>
            <w:r w:rsidR="00445BC0" w:rsidRPr="00B742EE">
              <w:rPr>
                <w:rStyle w:val="Hyperlink"/>
                <w:b/>
                <w:noProof/>
              </w:rPr>
              <w:t>Overview of the process</w:t>
            </w:r>
            <w:r w:rsidR="00445BC0">
              <w:rPr>
                <w:noProof/>
                <w:webHidden/>
              </w:rPr>
              <w:tab/>
            </w:r>
            <w:r w:rsidR="00445BC0">
              <w:rPr>
                <w:noProof/>
                <w:webHidden/>
              </w:rPr>
              <w:fldChar w:fldCharType="begin"/>
            </w:r>
            <w:r w:rsidR="00445BC0">
              <w:rPr>
                <w:noProof/>
                <w:webHidden/>
              </w:rPr>
              <w:instrText xml:space="preserve"> PAGEREF _Toc453861377 \h </w:instrText>
            </w:r>
            <w:r w:rsidR="00445BC0">
              <w:rPr>
                <w:noProof/>
                <w:webHidden/>
              </w:rPr>
            </w:r>
            <w:r w:rsidR="00445BC0">
              <w:rPr>
                <w:noProof/>
                <w:webHidden/>
              </w:rPr>
              <w:fldChar w:fldCharType="separate"/>
            </w:r>
            <w:r w:rsidR="00445BC0">
              <w:rPr>
                <w:noProof/>
                <w:webHidden/>
              </w:rPr>
              <w:t>3</w:t>
            </w:r>
            <w:r w:rsidR="00445BC0">
              <w:rPr>
                <w:noProof/>
                <w:webHidden/>
              </w:rPr>
              <w:fldChar w:fldCharType="end"/>
            </w:r>
          </w:hyperlink>
        </w:p>
        <w:p w14:paraId="4B86819D" w14:textId="77777777" w:rsidR="00445BC0" w:rsidRDefault="00A231CA">
          <w:pPr>
            <w:pStyle w:val="TOC1"/>
            <w:tabs>
              <w:tab w:val="left" w:pos="440"/>
              <w:tab w:val="right" w:leader="dot" w:pos="9350"/>
            </w:tabs>
            <w:rPr>
              <w:noProof/>
            </w:rPr>
          </w:pPr>
          <w:hyperlink w:anchor="_Toc453861378" w:history="1">
            <w:r w:rsidR="00445BC0" w:rsidRPr="00B742EE">
              <w:rPr>
                <w:rStyle w:val="Hyperlink"/>
                <w:b/>
                <w:noProof/>
              </w:rPr>
              <w:t>3.</w:t>
            </w:r>
            <w:r w:rsidR="00445BC0">
              <w:rPr>
                <w:noProof/>
              </w:rPr>
              <w:tab/>
            </w:r>
            <w:r w:rsidR="00445BC0" w:rsidRPr="00B742EE">
              <w:rPr>
                <w:rStyle w:val="Hyperlink"/>
                <w:b/>
                <w:noProof/>
              </w:rPr>
              <w:t>Required programs and data files</w:t>
            </w:r>
            <w:r w:rsidR="00445BC0">
              <w:rPr>
                <w:noProof/>
                <w:webHidden/>
              </w:rPr>
              <w:tab/>
            </w:r>
            <w:r w:rsidR="00445BC0">
              <w:rPr>
                <w:noProof/>
                <w:webHidden/>
              </w:rPr>
              <w:fldChar w:fldCharType="begin"/>
            </w:r>
            <w:r w:rsidR="00445BC0">
              <w:rPr>
                <w:noProof/>
                <w:webHidden/>
              </w:rPr>
              <w:instrText xml:space="preserve"> PAGEREF _Toc453861378 \h </w:instrText>
            </w:r>
            <w:r w:rsidR="00445BC0">
              <w:rPr>
                <w:noProof/>
                <w:webHidden/>
              </w:rPr>
            </w:r>
            <w:r w:rsidR="00445BC0">
              <w:rPr>
                <w:noProof/>
                <w:webHidden/>
              </w:rPr>
              <w:fldChar w:fldCharType="separate"/>
            </w:r>
            <w:r w:rsidR="00445BC0">
              <w:rPr>
                <w:noProof/>
                <w:webHidden/>
              </w:rPr>
              <w:t>4</w:t>
            </w:r>
            <w:r w:rsidR="00445BC0">
              <w:rPr>
                <w:noProof/>
                <w:webHidden/>
              </w:rPr>
              <w:fldChar w:fldCharType="end"/>
            </w:r>
          </w:hyperlink>
        </w:p>
        <w:p w14:paraId="022747B2" w14:textId="77777777" w:rsidR="00445BC0" w:rsidRDefault="00A231CA">
          <w:pPr>
            <w:pStyle w:val="TOC1"/>
            <w:tabs>
              <w:tab w:val="left" w:pos="440"/>
              <w:tab w:val="right" w:leader="dot" w:pos="9350"/>
            </w:tabs>
            <w:rPr>
              <w:noProof/>
            </w:rPr>
          </w:pPr>
          <w:hyperlink w:anchor="_Toc453861379" w:history="1">
            <w:r w:rsidR="00445BC0" w:rsidRPr="00B742EE">
              <w:rPr>
                <w:rStyle w:val="Hyperlink"/>
                <w:b/>
                <w:noProof/>
              </w:rPr>
              <w:t>4.</w:t>
            </w:r>
            <w:r w:rsidR="00445BC0">
              <w:rPr>
                <w:noProof/>
              </w:rPr>
              <w:tab/>
            </w:r>
            <w:r w:rsidR="00445BC0" w:rsidRPr="00B742EE">
              <w:rPr>
                <w:rStyle w:val="Hyperlink"/>
                <w:b/>
                <w:noProof/>
              </w:rPr>
              <w:t>Step 1: Select tag groups</w:t>
            </w:r>
            <w:r w:rsidR="00445BC0">
              <w:rPr>
                <w:noProof/>
                <w:webHidden/>
              </w:rPr>
              <w:tab/>
            </w:r>
            <w:r w:rsidR="00445BC0">
              <w:rPr>
                <w:noProof/>
                <w:webHidden/>
              </w:rPr>
              <w:fldChar w:fldCharType="begin"/>
            </w:r>
            <w:r w:rsidR="00445BC0">
              <w:rPr>
                <w:noProof/>
                <w:webHidden/>
              </w:rPr>
              <w:instrText xml:space="preserve"> PAGEREF _Toc453861379 \h </w:instrText>
            </w:r>
            <w:r w:rsidR="00445BC0">
              <w:rPr>
                <w:noProof/>
                <w:webHidden/>
              </w:rPr>
            </w:r>
            <w:r w:rsidR="00445BC0">
              <w:rPr>
                <w:noProof/>
                <w:webHidden/>
              </w:rPr>
              <w:fldChar w:fldCharType="separate"/>
            </w:r>
            <w:r w:rsidR="00445BC0">
              <w:rPr>
                <w:noProof/>
                <w:webHidden/>
              </w:rPr>
              <w:t>5</w:t>
            </w:r>
            <w:r w:rsidR="00445BC0">
              <w:rPr>
                <w:noProof/>
                <w:webHidden/>
              </w:rPr>
              <w:fldChar w:fldCharType="end"/>
            </w:r>
          </w:hyperlink>
        </w:p>
        <w:p w14:paraId="37F61B1B" w14:textId="77777777" w:rsidR="00445BC0" w:rsidRDefault="00A231CA">
          <w:pPr>
            <w:pStyle w:val="TOC1"/>
            <w:tabs>
              <w:tab w:val="left" w:pos="440"/>
              <w:tab w:val="right" w:leader="dot" w:pos="9350"/>
            </w:tabs>
            <w:rPr>
              <w:noProof/>
            </w:rPr>
          </w:pPr>
          <w:hyperlink w:anchor="_Toc453861380" w:history="1">
            <w:r w:rsidR="00445BC0" w:rsidRPr="00B742EE">
              <w:rPr>
                <w:rStyle w:val="Hyperlink"/>
                <w:b/>
                <w:noProof/>
              </w:rPr>
              <w:t>5.</w:t>
            </w:r>
            <w:r w:rsidR="00445BC0">
              <w:rPr>
                <w:noProof/>
              </w:rPr>
              <w:tab/>
            </w:r>
            <w:r w:rsidR="00445BC0" w:rsidRPr="00B742EE">
              <w:rPr>
                <w:rStyle w:val="Hyperlink"/>
                <w:b/>
                <w:noProof/>
              </w:rPr>
              <w:t>Step 2: Query RMIS for release/recovery data</w:t>
            </w:r>
            <w:r w:rsidR="00445BC0">
              <w:rPr>
                <w:noProof/>
                <w:webHidden/>
              </w:rPr>
              <w:tab/>
            </w:r>
            <w:r w:rsidR="00445BC0">
              <w:rPr>
                <w:noProof/>
                <w:webHidden/>
              </w:rPr>
              <w:fldChar w:fldCharType="begin"/>
            </w:r>
            <w:r w:rsidR="00445BC0">
              <w:rPr>
                <w:noProof/>
                <w:webHidden/>
              </w:rPr>
              <w:instrText xml:space="preserve"> PAGEREF _Toc453861380 \h </w:instrText>
            </w:r>
            <w:r w:rsidR="00445BC0">
              <w:rPr>
                <w:noProof/>
                <w:webHidden/>
              </w:rPr>
            </w:r>
            <w:r w:rsidR="00445BC0">
              <w:rPr>
                <w:noProof/>
                <w:webHidden/>
              </w:rPr>
              <w:fldChar w:fldCharType="separate"/>
            </w:r>
            <w:r w:rsidR="00445BC0">
              <w:rPr>
                <w:noProof/>
                <w:webHidden/>
              </w:rPr>
              <w:t>6</w:t>
            </w:r>
            <w:r w:rsidR="00445BC0">
              <w:rPr>
                <w:noProof/>
                <w:webHidden/>
              </w:rPr>
              <w:fldChar w:fldCharType="end"/>
            </w:r>
          </w:hyperlink>
        </w:p>
        <w:p w14:paraId="777AB16D" w14:textId="77777777" w:rsidR="00445BC0" w:rsidRDefault="00A231CA">
          <w:pPr>
            <w:pStyle w:val="TOC1"/>
            <w:tabs>
              <w:tab w:val="left" w:pos="440"/>
              <w:tab w:val="right" w:leader="dot" w:pos="9350"/>
            </w:tabs>
            <w:rPr>
              <w:noProof/>
            </w:rPr>
          </w:pPr>
          <w:hyperlink w:anchor="_Toc453861381" w:history="1">
            <w:r w:rsidR="00445BC0" w:rsidRPr="00B742EE">
              <w:rPr>
                <w:rStyle w:val="Hyperlink"/>
                <w:b/>
                <w:noProof/>
              </w:rPr>
              <w:t>6.</w:t>
            </w:r>
            <w:r w:rsidR="00445BC0">
              <w:rPr>
                <w:noProof/>
              </w:rPr>
              <w:tab/>
            </w:r>
            <w:r w:rsidR="00445BC0" w:rsidRPr="00B742EE">
              <w:rPr>
                <w:rStyle w:val="Hyperlink"/>
                <w:b/>
                <w:noProof/>
              </w:rPr>
              <w:t>Step 3: Filter RMIS data for importing to CAS</w:t>
            </w:r>
            <w:r w:rsidR="00445BC0">
              <w:rPr>
                <w:noProof/>
                <w:webHidden/>
              </w:rPr>
              <w:tab/>
            </w:r>
            <w:r w:rsidR="00445BC0">
              <w:rPr>
                <w:noProof/>
                <w:webHidden/>
              </w:rPr>
              <w:fldChar w:fldCharType="begin"/>
            </w:r>
            <w:r w:rsidR="00445BC0">
              <w:rPr>
                <w:noProof/>
                <w:webHidden/>
              </w:rPr>
              <w:instrText xml:space="preserve"> PAGEREF _Toc453861381 \h </w:instrText>
            </w:r>
            <w:r w:rsidR="00445BC0">
              <w:rPr>
                <w:noProof/>
                <w:webHidden/>
              </w:rPr>
            </w:r>
            <w:r w:rsidR="00445BC0">
              <w:rPr>
                <w:noProof/>
                <w:webHidden/>
              </w:rPr>
              <w:fldChar w:fldCharType="separate"/>
            </w:r>
            <w:r w:rsidR="00445BC0">
              <w:rPr>
                <w:noProof/>
                <w:webHidden/>
              </w:rPr>
              <w:t>9</w:t>
            </w:r>
            <w:r w:rsidR="00445BC0">
              <w:rPr>
                <w:noProof/>
                <w:webHidden/>
              </w:rPr>
              <w:fldChar w:fldCharType="end"/>
            </w:r>
          </w:hyperlink>
        </w:p>
        <w:p w14:paraId="38F5928B" w14:textId="77777777" w:rsidR="00445BC0" w:rsidRDefault="00A231CA">
          <w:pPr>
            <w:pStyle w:val="TOC1"/>
            <w:tabs>
              <w:tab w:val="left" w:pos="440"/>
              <w:tab w:val="right" w:leader="dot" w:pos="9350"/>
            </w:tabs>
            <w:rPr>
              <w:noProof/>
            </w:rPr>
          </w:pPr>
          <w:hyperlink w:anchor="_Toc453861382" w:history="1">
            <w:r w:rsidR="00445BC0" w:rsidRPr="00B742EE">
              <w:rPr>
                <w:rStyle w:val="Hyperlink"/>
                <w:b/>
                <w:noProof/>
              </w:rPr>
              <w:t>7.</w:t>
            </w:r>
            <w:r w:rsidR="00445BC0">
              <w:rPr>
                <w:noProof/>
              </w:rPr>
              <w:tab/>
            </w:r>
            <w:r w:rsidR="00445BC0" w:rsidRPr="00B742EE">
              <w:rPr>
                <w:rStyle w:val="Hyperlink"/>
                <w:b/>
                <w:noProof/>
              </w:rPr>
              <w:t>Step 4: Load filtered CWT data into CAS</w:t>
            </w:r>
            <w:r w:rsidR="00445BC0">
              <w:rPr>
                <w:noProof/>
                <w:webHidden/>
              </w:rPr>
              <w:tab/>
            </w:r>
            <w:r w:rsidR="00445BC0">
              <w:rPr>
                <w:noProof/>
                <w:webHidden/>
              </w:rPr>
              <w:fldChar w:fldCharType="begin"/>
            </w:r>
            <w:r w:rsidR="00445BC0">
              <w:rPr>
                <w:noProof/>
                <w:webHidden/>
              </w:rPr>
              <w:instrText xml:space="preserve"> PAGEREF _Toc453861382 \h </w:instrText>
            </w:r>
            <w:r w:rsidR="00445BC0">
              <w:rPr>
                <w:noProof/>
                <w:webHidden/>
              </w:rPr>
            </w:r>
            <w:r w:rsidR="00445BC0">
              <w:rPr>
                <w:noProof/>
                <w:webHidden/>
              </w:rPr>
              <w:fldChar w:fldCharType="separate"/>
            </w:r>
            <w:r w:rsidR="00445BC0">
              <w:rPr>
                <w:noProof/>
                <w:webHidden/>
              </w:rPr>
              <w:t>10</w:t>
            </w:r>
            <w:r w:rsidR="00445BC0">
              <w:rPr>
                <w:noProof/>
                <w:webHidden/>
              </w:rPr>
              <w:fldChar w:fldCharType="end"/>
            </w:r>
          </w:hyperlink>
        </w:p>
        <w:p w14:paraId="4003A05C" w14:textId="77777777" w:rsidR="00445BC0" w:rsidRDefault="00A231CA">
          <w:pPr>
            <w:pStyle w:val="TOC1"/>
            <w:tabs>
              <w:tab w:val="left" w:pos="440"/>
              <w:tab w:val="right" w:leader="dot" w:pos="9350"/>
            </w:tabs>
            <w:rPr>
              <w:noProof/>
            </w:rPr>
          </w:pPr>
          <w:hyperlink w:anchor="_Toc453861383" w:history="1">
            <w:r w:rsidR="00445BC0" w:rsidRPr="00B742EE">
              <w:rPr>
                <w:rStyle w:val="Hyperlink"/>
                <w:b/>
                <w:noProof/>
              </w:rPr>
              <w:t>8.</w:t>
            </w:r>
            <w:r w:rsidR="00445BC0">
              <w:rPr>
                <w:noProof/>
              </w:rPr>
              <w:tab/>
            </w:r>
            <w:r w:rsidR="00445BC0" w:rsidRPr="00B742EE">
              <w:rPr>
                <w:rStyle w:val="Hyperlink"/>
                <w:b/>
                <w:noProof/>
              </w:rPr>
              <w:t>Step 5: Run FRAMBuilder</w:t>
            </w:r>
            <w:r w:rsidR="00445BC0">
              <w:rPr>
                <w:noProof/>
                <w:webHidden/>
              </w:rPr>
              <w:tab/>
            </w:r>
            <w:r w:rsidR="00445BC0">
              <w:rPr>
                <w:noProof/>
                <w:webHidden/>
              </w:rPr>
              <w:fldChar w:fldCharType="begin"/>
            </w:r>
            <w:r w:rsidR="00445BC0">
              <w:rPr>
                <w:noProof/>
                <w:webHidden/>
              </w:rPr>
              <w:instrText xml:space="preserve"> PAGEREF _Toc453861383 \h </w:instrText>
            </w:r>
            <w:r w:rsidR="00445BC0">
              <w:rPr>
                <w:noProof/>
                <w:webHidden/>
              </w:rPr>
            </w:r>
            <w:r w:rsidR="00445BC0">
              <w:rPr>
                <w:noProof/>
                <w:webHidden/>
              </w:rPr>
              <w:fldChar w:fldCharType="separate"/>
            </w:r>
            <w:r w:rsidR="00445BC0">
              <w:rPr>
                <w:noProof/>
                <w:webHidden/>
              </w:rPr>
              <w:t>13</w:t>
            </w:r>
            <w:r w:rsidR="00445BC0">
              <w:rPr>
                <w:noProof/>
                <w:webHidden/>
              </w:rPr>
              <w:fldChar w:fldCharType="end"/>
            </w:r>
          </w:hyperlink>
        </w:p>
        <w:p w14:paraId="662BB64C" w14:textId="77777777" w:rsidR="00445BC0" w:rsidRDefault="00A231CA">
          <w:pPr>
            <w:pStyle w:val="TOC1"/>
            <w:tabs>
              <w:tab w:val="left" w:pos="440"/>
              <w:tab w:val="right" w:leader="dot" w:pos="9350"/>
            </w:tabs>
            <w:rPr>
              <w:noProof/>
            </w:rPr>
          </w:pPr>
          <w:hyperlink w:anchor="_Toc453861384" w:history="1">
            <w:r w:rsidR="00445BC0" w:rsidRPr="00B742EE">
              <w:rPr>
                <w:rStyle w:val="Hyperlink"/>
                <w:b/>
                <w:noProof/>
              </w:rPr>
              <w:t>9.</w:t>
            </w:r>
            <w:r w:rsidR="00445BC0">
              <w:rPr>
                <w:noProof/>
              </w:rPr>
              <w:tab/>
            </w:r>
            <w:r w:rsidR="00445BC0" w:rsidRPr="00B742EE">
              <w:rPr>
                <w:rStyle w:val="Hyperlink"/>
                <w:b/>
                <w:noProof/>
              </w:rPr>
              <w:t>Step 6: Export data</w:t>
            </w:r>
            <w:r w:rsidR="00445BC0">
              <w:rPr>
                <w:noProof/>
                <w:webHidden/>
              </w:rPr>
              <w:tab/>
            </w:r>
            <w:r w:rsidR="00445BC0">
              <w:rPr>
                <w:noProof/>
                <w:webHidden/>
              </w:rPr>
              <w:fldChar w:fldCharType="begin"/>
            </w:r>
            <w:r w:rsidR="00445BC0">
              <w:rPr>
                <w:noProof/>
                <w:webHidden/>
              </w:rPr>
              <w:instrText xml:space="preserve"> PAGEREF _Toc453861384 \h </w:instrText>
            </w:r>
            <w:r w:rsidR="00445BC0">
              <w:rPr>
                <w:noProof/>
                <w:webHidden/>
              </w:rPr>
            </w:r>
            <w:r w:rsidR="00445BC0">
              <w:rPr>
                <w:noProof/>
                <w:webHidden/>
              </w:rPr>
              <w:fldChar w:fldCharType="separate"/>
            </w:r>
            <w:r w:rsidR="00445BC0">
              <w:rPr>
                <w:noProof/>
                <w:webHidden/>
              </w:rPr>
              <w:t>21</w:t>
            </w:r>
            <w:r w:rsidR="00445BC0">
              <w:rPr>
                <w:noProof/>
                <w:webHidden/>
              </w:rPr>
              <w:fldChar w:fldCharType="end"/>
            </w:r>
          </w:hyperlink>
        </w:p>
        <w:p w14:paraId="35FD6963" w14:textId="77777777" w:rsidR="00445BC0" w:rsidRDefault="00A231CA">
          <w:pPr>
            <w:pStyle w:val="TOC1"/>
            <w:tabs>
              <w:tab w:val="left" w:pos="660"/>
              <w:tab w:val="right" w:leader="dot" w:pos="9350"/>
            </w:tabs>
            <w:rPr>
              <w:noProof/>
            </w:rPr>
          </w:pPr>
          <w:hyperlink w:anchor="_Toc453861385" w:history="1">
            <w:r w:rsidR="00445BC0" w:rsidRPr="00B742EE">
              <w:rPr>
                <w:rStyle w:val="Hyperlink"/>
                <w:b/>
                <w:noProof/>
              </w:rPr>
              <w:t>10.</w:t>
            </w:r>
            <w:r w:rsidR="00445BC0">
              <w:rPr>
                <w:noProof/>
              </w:rPr>
              <w:tab/>
            </w:r>
            <w:r w:rsidR="00445BC0" w:rsidRPr="00B742EE">
              <w:rPr>
                <w:rStyle w:val="Hyperlink"/>
                <w:b/>
                <w:noProof/>
              </w:rPr>
              <w:t>FRAMBuilder’s growth function input file preparation feature</w:t>
            </w:r>
            <w:r w:rsidR="00445BC0">
              <w:rPr>
                <w:noProof/>
                <w:webHidden/>
              </w:rPr>
              <w:tab/>
            </w:r>
            <w:r w:rsidR="00445BC0">
              <w:rPr>
                <w:noProof/>
                <w:webHidden/>
              </w:rPr>
              <w:fldChar w:fldCharType="begin"/>
            </w:r>
            <w:r w:rsidR="00445BC0">
              <w:rPr>
                <w:noProof/>
                <w:webHidden/>
              </w:rPr>
              <w:instrText xml:space="preserve"> PAGEREF _Toc453861385 \h </w:instrText>
            </w:r>
            <w:r w:rsidR="00445BC0">
              <w:rPr>
                <w:noProof/>
                <w:webHidden/>
              </w:rPr>
            </w:r>
            <w:r w:rsidR="00445BC0">
              <w:rPr>
                <w:noProof/>
                <w:webHidden/>
              </w:rPr>
              <w:fldChar w:fldCharType="separate"/>
            </w:r>
            <w:r w:rsidR="00445BC0">
              <w:rPr>
                <w:noProof/>
                <w:webHidden/>
              </w:rPr>
              <w:t>21</w:t>
            </w:r>
            <w:r w:rsidR="00445BC0">
              <w:rPr>
                <w:noProof/>
                <w:webHidden/>
              </w:rPr>
              <w:fldChar w:fldCharType="end"/>
            </w:r>
          </w:hyperlink>
        </w:p>
        <w:p w14:paraId="55C0C465" w14:textId="77777777" w:rsidR="00445BC0" w:rsidRDefault="00A231CA">
          <w:pPr>
            <w:pStyle w:val="TOC1"/>
            <w:tabs>
              <w:tab w:val="left" w:pos="660"/>
              <w:tab w:val="right" w:leader="dot" w:pos="9350"/>
            </w:tabs>
            <w:rPr>
              <w:noProof/>
            </w:rPr>
          </w:pPr>
          <w:hyperlink w:anchor="_Toc453861386" w:history="1">
            <w:r w:rsidR="00445BC0" w:rsidRPr="00B742EE">
              <w:rPr>
                <w:rStyle w:val="Hyperlink"/>
                <w:b/>
                <w:noProof/>
              </w:rPr>
              <w:t>11.</w:t>
            </w:r>
            <w:r w:rsidR="00445BC0">
              <w:rPr>
                <w:noProof/>
              </w:rPr>
              <w:tab/>
            </w:r>
            <w:r w:rsidR="00445BC0" w:rsidRPr="00B742EE">
              <w:rPr>
                <w:rStyle w:val="Hyperlink"/>
                <w:b/>
                <w:noProof/>
              </w:rPr>
              <w:t>Limitations to FRAMBuilder and opportunities for enhancement</w:t>
            </w:r>
            <w:r w:rsidR="00445BC0">
              <w:rPr>
                <w:noProof/>
                <w:webHidden/>
              </w:rPr>
              <w:tab/>
            </w:r>
            <w:r w:rsidR="00445BC0">
              <w:rPr>
                <w:noProof/>
                <w:webHidden/>
              </w:rPr>
              <w:fldChar w:fldCharType="begin"/>
            </w:r>
            <w:r w:rsidR="00445BC0">
              <w:rPr>
                <w:noProof/>
                <w:webHidden/>
              </w:rPr>
              <w:instrText xml:space="preserve"> PAGEREF _Toc453861386 \h </w:instrText>
            </w:r>
            <w:r w:rsidR="00445BC0">
              <w:rPr>
                <w:noProof/>
                <w:webHidden/>
              </w:rPr>
            </w:r>
            <w:r w:rsidR="00445BC0">
              <w:rPr>
                <w:noProof/>
                <w:webHidden/>
              </w:rPr>
              <w:fldChar w:fldCharType="separate"/>
            </w:r>
            <w:r w:rsidR="00445BC0">
              <w:rPr>
                <w:noProof/>
                <w:webHidden/>
              </w:rPr>
              <w:t>21</w:t>
            </w:r>
            <w:r w:rsidR="00445BC0">
              <w:rPr>
                <w:noProof/>
                <w:webHidden/>
              </w:rPr>
              <w:fldChar w:fldCharType="end"/>
            </w:r>
          </w:hyperlink>
        </w:p>
        <w:p w14:paraId="5F3B30D4" w14:textId="77777777" w:rsidR="00445BC0" w:rsidRDefault="00A231CA">
          <w:pPr>
            <w:pStyle w:val="TOC1"/>
            <w:tabs>
              <w:tab w:val="right" w:leader="dot" w:pos="9350"/>
            </w:tabs>
            <w:rPr>
              <w:noProof/>
            </w:rPr>
          </w:pPr>
          <w:hyperlink w:anchor="_Toc453861387" w:history="1">
            <w:r w:rsidR="00445BC0" w:rsidRPr="00B742EE">
              <w:rPr>
                <w:rStyle w:val="Hyperlink"/>
                <w:b/>
                <w:noProof/>
              </w:rPr>
              <w:t>Appendix A. CTC Filter Database Recoveries Query Details/notes</w:t>
            </w:r>
            <w:r w:rsidR="00445BC0">
              <w:rPr>
                <w:noProof/>
                <w:webHidden/>
              </w:rPr>
              <w:tab/>
            </w:r>
            <w:r w:rsidR="00445BC0">
              <w:rPr>
                <w:noProof/>
                <w:webHidden/>
              </w:rPr>
              <w:fldChar w:fldCharType="begin"/>
            </w:r>
            <w:r w:rsidR="00445BC0">
              <w:rPr>
                <w:noProof/>
                <w:webHidden/>
              </w:rPr>
              <w:instrText xml:space="preserve"> PAGEREF _Toc453861387 \h </w:instrText>
            </w:r>
            <w:r w:rsidR="00445BC0">
              <w:rPr>
                <w:noProof/>
                <w:webHidden/>
              </w:rPr>
            </w:r>
            <w:r w:rsidR="00445BC0">
              <w:rPr>
                <w:noProof/>
                <w:webHidden/>
              </w:rPr>
              <w:fldChar w:fldCharType="separate"/>
            </w:r>
            <w:r w:rsidR="00445BC0">
              <w:rPr>
                <w:noProof/>
                <w:webHidden/>
              </w:rPr>
              <w:t>23</w:t>
            </w:r>
            <w:r w:rsidR="00445BC0">
              <w:rPr>
                <w:noProof/>
                <w:webHidden/>
              </w:rPr>
              <w:fldChar w:fldCharType="end"/>
            </w:r>
          </w:hyperlink>
        </w:p>
        <w:p w14:paraId="7CCD228F" w14:textId="77777777" w:rsidR="00445BC0" w:rsidRDefault="00A231CA">
          <w:pPr>
            <w:pStyle w:val="TOC1"/>
            <w:tabs>
              <w:tab w:val="right" w:leader="dot" w:pos="9350"/>
            </w:tabs>
            <w:rPr>
              <w:noProof/>
            </w:rPr>
          </w:pPr>
          <w:hyperlink w:anchor="_Toc453861388" w:history="1">
            <w:r w:rsidR="00445BC0" w:rsidRPr="00B742EE">
              <w:rPr>
                <w:rStyle w:val="Hyperlink"/>
                <w:b/>
                <w:noProof/>
              </w:rPr>
              <w:t>Appendix B. Overview of the FRAM-modified CAS database</w:t>
            </w:r>
            <w:r w:rsidR="00445BC0">
              <w:rPr>
                <w:noProof/>
                <w:webHidden/>
              </w:rPr>
              <w:tab/>
            </w:r>
            <w:r w:rsidR="00445BC0">
              <w:rPr>
                <w:noProof/>
                <w:webHidden/>
              </w:rPr>
              <w:fldChar w:fldCharType="begin"/>
            </w:r>
            <w:r w:rsidR="00445BC0">
              <w:rPr>
                <w:noProof/>
                <w:webHidden/>
              </w:rPr>
              <w:instrText xml:space="preserve"> PAGEREF _Toc453861388 \h </w:instrText>
            </w:r>
            <w:r w:rsidR="00445BC0">
              <w:rPr>
                <w:noProof/>
                <w:webHidden/>
              </w:rPr>
            </w:r>
            <w:r w:rsidR="00445BC0">
              <w:rPr>
                <w:noProof/>
                <w:webHidden/>
              </w:rPr>
              <w:fldChar w:fldCharType="separate"/>
            </w:r>
            <w:r w:rsidR="00445BC0">
              <w:rPr>
                <w:noProof/>
                <w:webHidden/>
              </w:rPr>
              <w:t>24</w:t>
            </w:r>
            <w:r w:rsidR="00445BC0">
              <w:rPr>
                <w:noProof/>
                <w:webHidden/>
              </w:rPr>
              <w:fldChar w:fldCharType="end"/>
            </w:r>
          </w:hyperlink>
        </w:p>
        <w:p w14:paraId="64B3B737" w14:textId="77777777" w:rsidR="00445BC0" w:rsidRDefault="00A231CA">
          <w:pPr>
            <w:pStyle w:val="TOC1"/>
            <w:tabs>
              <w:tab w:val="right" w:leader="dot" w:pos="9350"/>
            </w:tabs>
            <w:rPr>
              <w:noProof/>
            </w:rPr>
          </w:pPr>
          <w:hyperlink w:anchor="_Toc453861389" w:history="1">
            <w:r w:rsidR="00445BC0" w:rsidRPr="00B742EE">
              <w:rPr>
                <w:rStyle w:val="Hyperlink"/>
                <w:b/>
                <w:noProof/>
              </w:rPr>
              <w:t>Appendix C. List of “Don’t Forget” external data pre-processing steps</w:t>
            </w:r>
            <w:r w:rsidR="00445BC0">
              <w:rPr>
                <w:noProof/>
                <w:webHidden/>
              </w:rPr>
              <w:tab/>
            </w:r>
            <w:r w:rsidR="00445BC0">
              <w:rPr>
                <w:noProof/>
                <w:webHidden/>
              </w:rPr>
              <w:fldChar w:fldCharType="begin"/>
            </w:r>
            <w:r w:rsidR="00445BC0">
              <w:rPr>
                <w:noProof/>
                <w:webHidden/>
              </w:rPr>
              <w:instrText xml:space="preserve"> PAGEREF _Toc453861389 \h </w:instrText>
            </w:r>
            <w:r w:rsidR="00445BC0">
              <w:rPr>
                <w:noProof/>
                <w:webHidden/>
              </w:rPr>
            </w:r>
            <w:r w:rsidR="00445BC0">
              <w:rPr>
                <w:noProof/>
                <w:webHidden/>
              </w:rPr>
              <w:fldChar w:fldCharType="separate"/>
            </w:r>
            <w:r w:rsidR="00445BC0">
              <w:rPr>
                <w:noProof/>
                <w:webHidden/>
              </w:rPr>
              <w:t>27</w:t>
            </w:r>
            <w:r w:rsidR="00445BC0">
              <w:rPr>
                <w:noProof/>
                <w:webHidden/>
              </w:rPr>
              <w:fldChar w:fldCharType="end"/>
            </w:r>
          </w:hyperlink>
        </w:p>
        <w:p w14:paraId="49F55D84" w14:textId="77777777" w:rsidR="00D05DDB" w:rsidRPr="001635C4" w:rsidRDefault="00D05DDB">
          <w:r w:rsidRPr="001635C4">
            <w:rPr>
              <w:b/>
              <w:bCs/>
              <w:noProof/>
            </w:rPr>
            <w:fldChar w:fldCharType="end"/>
          </w:r>
        </w:p>
      </w:sdtContent>
    </w:sdt>
    <w:p w14:paraId="65116F83" w14:textId="77777777" w:rsidR="00A84EA9" w:rsidRPr="001635C4" w:rsidRDefault="00A84EA9" w:rsidP="00727BC6">
      <w:pPr>
        <w:spacing w:after="0"/>
      </w:pPr>
    </w:p>
    <w:p w14:paraId="68EFD745" w14:textId="77777777" w:rsidR="0069631E" w:rsidRPr="001635C4" w:rsidRDefault="0069631E" w:rsidP="00727BC6">
      <w:pPr>
        <w:spacing w:after="0"/>
        <w:rPr>
          <w:b/>
        </w:rPr>
      </w:pPr>
      <w:r w:rsidRPr="001635C4">
        <w:br/>
      </w:r>
    </w:p>
    <w:p w14:paraId="5422545F" w14:textId="77777777" w:rsidR="00D20A24" w:rsidRPr="001635C4" w:rsidRDefault="00D20A24">
      <w:r w:rsidRPr="001635C4">
        <w:br w:type="page"/>
      </w:r>
    </w:p>
    <w:p w14:paraId="440BA657" w14:textId="77777777" w:rsidR="00DD093B" w:rsidRPr="001635C4" w:rsidRDefault="00DD093B" w:rsidP="00DD093B">
      <w:pPr>
        <w:spacing w:after="0"/>
      </w:pPr>
    </w:p>
    <w:p w14:paraId="0DF92BAE" w14:textId="77777777" w:rsidR="00DD093B" w:rsidRPr="001A0676" w:rsidRDefault="0001195B" w:rsidP="00922515">
      <w:pPr>
        <w:pStyle w:val="ListParagraph"/>
        <w:numPr>
          <w:ilvl w:val="0"/>
          <w:numId w:val="1"/>
        </w:numPr>
        <w:spacing w:after="0"/>
        <w:outlineLvl w:val="0"/>
        <w:rPr>
          <w:b/>
          <w:sz w:val="28"/>
        </w:rPr>
      </w:pPr>
      <w:bookmarkStart w:id="2" w:name="_Toc453861376"/>
      <w:r w:rsidRPr="001A0676">
        <w:rPr>
          <w:b/>
          <w:sz w:val="28"/>
        </w:rPr>
        <w:t>B</w:t>
      </w:r>
      <w:r w:rsidR="00596EEA" w:rsidRPr="001A0676">
        <w:rPr>
          <w:b/>
          <w:sz w:val="28"/>
        </w:rPr>
        <w:t>ackground</w:t>
      </w:r>
      <w:r w:rsidR="009C4892" w:rsidRPr="001A0676">
        <w:rPr>
          <w:b/>
          <w:sz w:val="28"/>
        </w:rPr>
        <w:t xml:space="preserve"> and</w:t>
      </w:r>
      <w:r w:rsidRPr="001A0676">
        <w:rPr>
          <w:b/>
          <w:sz w:val="28"/>
        </w:rPr>
        <w:t xml:space="preserve"> purpose</w:t>
      </w:r>
      <w:bookmarkEnd w:id="2"/>
      <w:r w:rsidR="009C4892" w:rsidRPr="001A0676">
        <w:rPr>
          <w:b/>
          <w:sz w:val="28"/>
        </w:rPr>
        <w:t xml:space="preserve"> </w:t>
      </w:r>
    </w:p>
    <w:p w14:paraId="2B0D5E0C" w14:textId="77777777" w:rsidR="00C91174" w:rsidRDefault="00C91174" w:rsidP="009C4892">
      <w:pPr>
        <w:pStyle w:val="Subtitle"/>
      </w:pPr>
    </w:p>
    <w:p w14:paraId="3ADDAFCD" w14:textId="77777777" w:rsidR="009C4892" w:rsidRPr="001635C4" w:rsidRDefault="009C4892" w:rsidP="009C4892">
      <w:pPr>
        <w:pStyle w:val="Subtitle"/>
      </w:pPr>
      <w:r w:rsidRPr="001635C4">
        <w:t>General purpose</w:t>
      </w:r>
    </w:p>
    <w:p w14:paraId="65AE2336" w14:textId="77777777" w:rsidR="00C0591E" w:rsidRPr="001635C4" w:rsidRDefault="00405377" w:rsidP="00DD093B">
      <w:pPr>
        <w:spacing w:after="0"/>
      </w:pPr>
      <w:r w:rsidRPr="001635C4">
        <w:t xml:space="preserve">Although the Regional Mark Processing Center’s (RMPC) Regional Mark Information System (RMIS) contains considerable information about the recovery of Chinook salmon with coded-wire tags (CWT), considerable processing must occur in order to translate this information into currency that’s meaningful within a FRAM base period </w:t>
      </w:r>
      <w:r w:rsidR="00E942FB">
        <w:t xml:space="preserve">(BP) </w:t>
      </w:r>
      <w:r w:rsidRPr="001635C4">
        <w:t>calibration context. Firstly, individual tag groups must be associated with a specific FRAM model stock. Secondly, tags recovered at a particular location (indicated by RMIS location code), time, and using a particular gear, must be mapped to one of FRAM’s model fisheries</w:t>
      </w:r>
      <w:r w:rsidR="006A54DA" w:rsidRPr="001635C4">
        <w:t xml:space="preserve"> and time steps. The FRAMBuilder</w:t>
      </w:r>
      <w:r w:rsidRPr="001635C4">
        <w:t xml:space="preserve"> </w:t>
      </w:r>
      <w:r w:rsidR="006A54DA" w:rsidRPr="001635C4">
        <w:t xml:space="preserve">program and workflow described here </w:t>
      </w:r>
      <w:r w:rsidR="00C0591E" w:rsidRPr="001635C4">
        <w:t>was developed to</w:t>
      </w:r>
      <w:r w:rsidR="006A54DA" w:rsidRPr="001635C4">
        <w:t xml:space="preserve"> </w:t>
      </w:r>
      <w:r w:rsidR="00C0591E" w:rsidRPr="001635C4">
        <w:t>fulfill these needs</w:t>
      </w:r>
      <w:r w:rsidR="006A54DA" w:rsidRPr="001635C4">
        <w:t xml:space="preserve">, among others. </w:t>
      </w:r>
      <w:r w:rsidR="00C0591E" w:rsidRPr="001635C4">
        <w:t>For instance, the program, and companion FRAM-CAS database, was modified to facilitate the preparation of inputs for estimating the parameters of the von Bertalanf</w:t>
      </w:r>
      <w:r w:rsidR="006C15DB" w:rsidRPr="001635C4">
        <w:t>f</w:t>
      </w:r>
      <w:r w:rsidR="00C0591E" w:rsidRPr="001635C4">
        <w:t>y growth functions used by FRAM.</w:t>
      </w:r>
    </w:p>
    <w:p w14:paraId="6489C35B" w14:textId="77777777" w:rsidR="00C0591E" w:rsidRPr="001635C4" w:rsidRDefault="00C0591E" w:rsidP="00DD093B">
      <w:pPr>
        <w:spacing w:after="0"/>
      </w:pPr>
    </w:p>
    <w:p w14:paraId="141853C0" w14:textId="77777777" w:rsidR="009C4892" w:rsidRPr="001635C4" w:rsidRDefault="009C4892" w:rsidP="009C4892">
      <w:pPr>
        <w:pStyle w:val="Subtitle"/>
      </w:pPr>
      <w:r w:rsidRPr="001635C4">
        <w:t>The connection to CTC tools</w:t>
      </w:r>
    </w:p>
    <w:p w14:paraId="0451B07D" w14:textId="77777777" w:rsidR="009C4892" w:rsidRPr="001635C4" w:rsidRDefault="009D3C4D" w:rsidP="00DD093B">
      <w:pPr>
        <w:spacing w:after="0"/>
      </w:pPr>
      <w:r w:rsidRPr="001635C4">
        <w:t xml:space="preserve">Early in the development of FRAMBuilder and </w:t>
      </w:r>
      <w:r w:rsidR="006C15DB" w:rsidRPr="001635C4">
        <w:t>the</w:t>
      </w:r>
      <w:r w:rsidRPr="001635C4">
        <w:t xml:space="preserve"> overall CWT mapping workflow, the base period workgroup </w:t>
      </w:r>
      <w:r w:rsidR="003041C2" w:rsidRPr="001635C4">
        <w:t xml:space="preserve">(BPW) </w:t>
      </w:r>
      <w:r w:rsidRPr="001635C4">
        <w:t xml:space="preserve">identified </w:t>
      </w:r>
      <w:r w:rsidR="006C15DB" w:rsidRPr="001635C4">
        <w:t xml:space="preserve">distinct </w:t>
      </w:r>
      <w:r w:rsidRPr="001635C4">
        <w:t xml:space="preserve">advantages/benefits to leveraging the Pacific Salmon Commission’s Chinook Technical Committee’s (CTC) </w:t>
      </w:r>
      <w:r w:rsidR="003041C2" w:rsidRPr="001635C4">
        <w:t>CWT analysis</w:t>
      </w:r>
      <w:r w:rsidRPr="001635C4">
        <w:t xml:space="preserve"> tools </w:t>
      </w:r>
      <w:r w:rsidR="003041C2" w:rsidRPr="001635C4">
        <w:t>(i.e., the Cohort Analysis System [CAS] mapping program and companion database) with</w:t>
      </w:r>
      <w:r w:rsidR="006C15DB" w:rsidRPr="001635C4">
        <w:t>in a FRAM calibration context.</w:t>
      </w:r>
      <w:r w:rsidR="003041C2" w:rsidRPr="001635C4">
        <w:t xml:space="preserve"> The BPW ultimately decided to tie FRAMBuilder to the CTC world because this connection: (1) allows for the </w:t>
      </w:r>
      <w:r w:rsidR="00145A3F" w:rsidRPr="001635C4">
        <w:t xml:space="preserve">seamless </w:t>
      </w:r>
      <w:r w:rsidR="003041C2" w:rsidRPr="001635C4">
        <w:t xml:space="preserve">integration of CTC ‘Auxiliary’ CWT files, agency-supplied/prepared files that supplement or correct known errors/gaps in RMIS’s CWT recovery information; (2) </w:t>
      </w:r>
      <w:r w:rsidR="00DE682D" w:rsidRPr="001635C4">
        <w:t>facilitates the efficient inclusion of screened/vetted CWT release groups</w:t>
      </w:r>
      <w:r w:rsidR="003041C2" w:rsidRPr="001635C4">
        <w:t xml:space="preserve"> </w:t>
      </w:r>
      <w:r w:rsidR="00DE682D" w:rsidRPr="001635C4">
        <w:t>(i.e., selected by CTC members with regional expertise) into the calibration database; and (3) increases the overlap in information driving models supporting the management decisions of the PSC, the Pacific Fishery Management Council (PFMC), and state–tribal co-managers.</w:t>
      </w:r>
      <w:r w:rsidR="00145A3F" w:rsidRPr="001635C4">
        <w:t xml:space="preserve"> Additionally, given </w:t>
      </w:r>
      <w:r w:rsidR="00726B94">
        <w:t>partial</w:t>
      </w:r>
      <w:r w:rsidR="00145A3F" w:rsidRPr="001635C4">
        <w:t xml:space="preserve"> overlap in the fishery assessment units used by the CTC and in FRAM, the integration of CAS into the FRAM calibration workflow offered efficiency in the form of an initial stage of RMIS-to-FRAM mapping. </w:t>
      </w:r>
    </w:p>
    <w:p w14:paraId="4CEC66AE" w14:textId="77777777" w:rsidR="009C4892" w:rsidRPr="001635C4" w:rsidRDefault="009C4892" w:rsidP="00DD093B">
      <w:pPr>
        <w:spacing w:after="0"/>
      </w:pPr>
    </w:p>
    <w:p w14:paraId="242BEEB0" w14:textId="77777777" w:rsidR="009C4892" w:rsidRPr="001635C4" w:rsidRDefault="009C4892" w:rsidP="009C4892">
      <w:pPr>
        <w:pStyle w:val="Subtitle"/>
      </w:pPr>
      <w:r w:rsidRPr="001635C4">
        <w:t>Document scope</w:t>
      </w:r>
    </w:p>
    <w:p w14:paraId="4470A8BC" w14:textId="77777777" w:rsidR="009C4892" w:rsidRPr="001635C4" w:rsidRDefault="009C4892" w:rsidP="00DD093B">
      <w:pPr>
        <w:spacing w:after="0"/>
      </w:pPr>
      <w:r w:rsidRPr="001635C4">
        <w:t>This user’s manual is meant to serve two purposes. Firstly, it provides a roadmap of the process that gets one from raw RMIS CWT release/recovery data to something useable in a FRAM calibration. Secondly, it provides basic documentation on the structure/function of the FRAMBuilder program, its companion FRAM-CAS database, and the ruleset it follows to get CWT recoveries from the initial CAS stage of mapping to a final FRAM fishery/time step state. As for the tools ‘borrowed’ from the CTC (i.e., CAS.exe), we provide only a brief sketch here and refer the reader to CTC resources for further documentation.</w:t>
      </w:r>
    </w:p>
    <w:p w14:paraId="3106031F" w14:textId="77777777" w:rsidR="001C6461" w:rsidRPr="001635C4" w:rsidRDefault="005B7B9B" w:rsidP="00DD093B">
      <w:pPr>
        <w:spacing w:after="0"/>
      </w:pPr>
      <w:r w:rsidRPr="001635C4">
        <w:t xml:space="preserve"> </w:t>
      </w:r>
      <w:r w:rsidR="00145A3F" w:rsidRPr="001635C4">
        <w:t xml:space="preserve"> </w:t>
      </w:r>
    </w:p>
    <w:p w14:paraId="4EB29966" w14:textId="77777777" w:rsidR="00495192" w:rsidRPr="001635C4" w:rsidRDefault="00495192" w:rsidP="00495192">
      <w:pPr>
        <w:spacing w:after="0"/>
      </w:pPr>
    </w:p>
    <w:p w14:paraId="34B3AF6E" w14:textId="77777777" w:rsidR="00495192" w:rsidRPr="001635C4" w:rsidRDefault="00495192" w:rsidP="00495192">
      <w:pPr>
        <w:spacing w:after="0"/>
      </w:pPr>
    </w:p>
    <w:p w14:paraId="6C5DCC7A" w14:textId="77777777" w:rsidR="001C6461" w:rsidRPr="001A0676" w:rsidRDefault="00596EEA" w:rsidP="00922515">
      <w:pPr>
        <w:pStyle w:val="ListParagraph"/>
        <w:numPr>
          <w:ilvl w:val="0"/>
          <w:numId w:val="1"/>
        </w:numPr>
        <w:spacing w:after="0"/>
        <w:outlineLvl w:val="0"/>
        <w:rPr>
          <w:b/>
          <w:sz w:val="26"/>
          <w:szCs w:val="26"/>
        </w:rPr>
      </w:pPr>
      <w:bookmarkStart w:id="3" w:name="_Toc453861377"/>
      <w:r w:rsidRPr="001A0676">
        <w:rPr>
          <w:b/>
          <w:sz w:val="26"/>
          <w:szCs w:val="26"/>
        </w:rPr>
        <w:t xml:space="preserve">Overview of </w:t>
      </w:r>
      <w:r w:rsidR="004220CC" w:rsidRPr="001A0676">
        <w:rPr>
          <w:b/>
          <w:sz w:val="26"/>
          <w:szCs w:val="26"/>
        </w:rPr>
        <w:t xml:space="preserve">the </w:t>
      </w:r>
      <w:r w:rsidRPr="001A0676">
        <w:rPr>
          <w:b/>
          <w:sz w:val="26"/>
          <w:szCs w:val="26"/>
        </w:rPr>
        <w:t>process</w:t>
      </w:r>
      <w:bookmarkEnd w:id="3"/>
    </w:p>
    <w:p w14:paraId="657A4307" w14:textId="77777777" w:rsidR="00C91174" w:rsidRDefault="00C91174" w:rsidP="001C6461">
      <w:pPr>
        <w:spacing w:after="0"/>
      </w:pPr>
    </w:p>
    <w:p w14:paraId="1E6A542A" w14:textId="77777777" w:rsidR="00F7696E" w:rsidRDefault="00231CF0" w:rsidP="001C6461">
      <w:pPr>
        <w:spacing w:after="0"/>
      </w:pPr>
      <w:r w:rsidRPr="001635C4">
        <w:t>In concept, the procedure</w:t>
      </w:r>
      <w:r w:rsidR="001635C4">
        <w:t>s</w:t>
      </w:r>
      <w:r w:rsidRPr="001635C4">
        <w:t xml:space="preserve"> to map an individual CWT recovery to a FRAM stock and fishery </w:t>
      </w:r>
      <w:r w:rsidR="001635C4">
        <w:t>are straightforward</w:t>
      </w:r>
      <w:r w:rsidRPr="001635C4">
        <w:t xml:space="preserve">: (a) in screening candidate codes, make a determination regarding which tags are suitable representatives for model stocks, and (2) </w:t>
      </w:r>
      <w:r w:rsidR="001635C4">
        <w:t>given recovery details, such as RMIS location codes, gear codes, dates, etc., make a determination regarding the model fishery/time step to which the recovery belongs.</w:t>
      </w:r>
      <w:r w:rsidR="004220CC">
        <w:t xml:space="preserve"> In practice, however, this task is extremely difficult given that thousands of tag codes </w:t>
      </w:r>
      <w:r w:rsidR="000E20E5">
        <w:t xml:space="preserve">(= unique release groups) </w:t>
      </w:r>
      <w:r w:rsidR="004220CC">
        <w:t xml:space="preserve">are available for consideration, </w:t>
      </w:r>
      <w:r w:rsidR="000E20E5">
        <w:t>resulting in</w:t>
      </w:r>
      <w:r w:rsidR="004220CC">
        <w:t xml:space="preserve"> hundreds of thousands of </w:t>
      </w:r>
      <w:r w:rsidR="000E20E5">
        <w:t xml:space="preserve">individual tag </w:t>
      </w:r>
      <w:r w:rsidR="004220CC">
        <w:t xml:space="preserve">recoveries </w:t>
      </w:r>
      <w:r w:rsidR="00FA40BC">
        <w:t>that must be</w:t>
      </w:r>
      <w:r w:rsidR="004220CC">
        <w:t xml:space="preserve"> map</w:t>
      </w:r>
      <w:r w:rsidR="00FA40BC">
        <w:t xml:space="preserve">ped from </w:t>
      </w:r>
      <w:r w:rsidR="000E20E5">
        <w:t xml:space="preserve">one of </w:t>
      </w:r>
      <w:r w:rsidR="004220CC">
        <w:t>tens of thousands of unique location-gear code combinations</w:t>
      </w:r>
      <w:r w:rsidR="00FA40BC">
        <w:t xml:space="preserve"> to </w:t>
      </w:r>
      <w:r w:rsidR="000E20E5">
        <w:t xml:space="preserve">one of </w:t>
      </w:r>
      <w:r w:rsidR="00FA40BC">
        <w:t>FRAM</w:t>
      </w:r>
      <w:r w:rsidR="000E20E5">
        <w:t>’s</w:t>
      </w:r>
      <w:r w:rsidR="00FA40BC">
        <w:t xml:space="preserve"> </w:t>
      </w:r>
      <w:r w:rsidR="000E20E5">
        <w:t xml:space="preserve">seventy-two </w:t>
      </w:r>
      <w:r w:rsidR="00FA40BC">
        <w:t>model fisheries</w:t>
      </w:r>
      <w:r w:rsidR="004220CC">
        <w:t xml:space="preserve">. The </w:t>
      </w:r>
      <w:r w:rsidR="00F854EC">
        <w:t>FRAMBuilder</w:t>
      </w:r>
      <w:r w:rsidR="004220CC">
        <w:t xml:space="preserve"> workflow, although cumbersome at first glance, boils this </w:t>
      </w:r>
      <w:r w:rsidR="00F854EC">
        <w:t xml:space="preserve">seemingly insurmountable </w:t>
      </w:r>
      <w:r w:rsidR="004220CC">
        <w:t>challenge down to a task that can be achieved by one person in a relatively short amount of time (i.e., assuming that candidate codes have been selected and auxiliary files have been acquired</w:t>
      </w:r>
      <w:r w:rsidR="00726B94">
        <w:t>/prepared</w:t>
      </w:r>
      <w:r w:rsidR="004220CC">
        <w:t xml:space="preserve">). </w:t>
      </w:r>
      <w:r w:rsidR="00F854EC">
        <w:t>It commences according to the following steps (Figure 1)</w:t>
      </w:r>
      <w:r w:rsidR="00F7696E">
        <w:t>, each of which will be described in gory detail further below</w:t>
      </w:r>
      <w:r w:rsidR="00F854EC">
        <w:t>:</w:t>
      </w:r>
      <w:r w:rsidR="004220CC">
        <w:t xml:space="preserve"> </w:t>
      </w:r>
    </w:p>
    <w:p w14:paraId="702B82F5" w14:textId="77777777" w:rsidR="00F7696E" w:rsidRDefault="00F7696E" w:rsidP="001C6461">
      <w:pPr>
        <w:spacing w:after="0"/>
      </w:pPr>
    </w:p>
    <w:p w14:paraId="504BD794" w14:textId="77777777" w:rsidR="00F7696E" w:rsidRDefault="0001195B" w:rsidP="007951B0">
      <w:pPr>
        <w:pStyle w:val="ListParagraph"/>
        <w:numPr>
          <w:ilvl w:val="0"/>
          <w:numId w:val="26"/>
        </w:numPr>
        <w:spacing w:after="0"/>
      </w:pPr>
      <w:r w:rsidRPr="001635C4">
        <w:t>Select tag groups</w:t>
      </w:r>
      <w:r w:rsidR="00F7696E">
        <w:t>.</w:t>
      </w:r>
    </w:p>
    <w:p w14:paraId="089A3C3C" w14:textId="77777777" w:rsidR="00F7696E" w:rsidRDefault="0001195B" w:rsidP="007951B0">
      <w:pPr>
        <w:pStyle w:val="ListParagraph"/>
        <w:numPr>
          <w:ilvl w:val="0"/>
          <w:numId w:val="26"/>
        </w:numPr>
        <w:spacing w:after="0"/>
      </w:pPr>
      <w:r w:rsidRPr="001635C4">
        <w:t>Query RMIS for release/recovery data</w:t>
      </w:r>
      <w:r w:rsidR="00F7696E">
        <w:t>.</w:t>
      </w:r>
    </w:p>
    <w:p w14:paraId="200579C1" w14:textId="77777777" w:rsidR="00F7696E" w:rsidRDefault="0001195B" w:rsidP="007951B0">
      <w:pPr>
        <w:pStyle w:val="ListParagraph"/>
        <w:numPr>
          <w:ilvl w:val="0"/>
          <w:numId w:val="26"/>
        </w:numPr>
        <w:spacing w:after="0"/>
      </w:pPr>
      <w:r w:rsidRPr="001635C4">
        <w:t xml:space="preserve">Load </w:t>
      </w:r>
      <w:r w:rsidR="00F7696E">
        <w:t xml:space="preserve">RMIS query results </w:t>
      </w:r>
      <w:r w:rsidRPr="001635C4">
        <w:t>into the CTC Filter database</w:t>
      </w:r>
      <w:r w:rsidR="00F7696E">
        <w:t>,</w:t>
      </w:r>
      <w:r w:rsidRPr="001635C4">
        <w:t xml:space="preserve"> and query it </w:t>
      </w:r>
      <w:r w:rsidR="00726B94">
        <w:t>to create</w:t>
      </w:r>
      <w:r w:rsidRPr="001635C4">
        <w:t xml:space="preserve"> CAS input</w:t>
      </w:r>
      <w:r w:rsidR="00726B94">
        <w:t xml:space="preserve"> files</w:t>
      </w:r>
      <w:r w:rsidR="00F7696E">
        <w:t>.</w:t>
      </w:r>
    </w:p>
    <w:p w14:paraId="0D1C9E2F" w14:textId="77777777" w:rsidR="00F7696E" w:rsidRDefault="0001195B" w:rsidP="007951B0">
      <w:pPr>
        <w:pStyle w:val="ListParagraph"/>
        <w:numPr>
          <w:ilvl w:val="0"/>
          <w:numId w:val="26"/>
        </w:numPr>
        <w:spacing w:after="0"/>
      </w:pPr>
      <w:r w:rsidRPr="001635C4">
        <w:t>Load tags into CAS</w:t>
      </w:r>
      <w:r w:rsidR="00F7696E">
        <w:t xml:space="preserve"> (i.e., stage 1 of mapping – to CTC fishery strata).</w:t>
      </w:r>
    </w:p>
    <w:p w14:paraId="1DED25FA" w14:textId="77777777" w:rsidR="00F7696E" w:rsidRDefault="0001195B" w:rsidP="007951B0">
      <w:pPr>
        <w:pStyle w:val="ListParagraph"/>
        <w:numPr>
          <w:ilvl w:val="0"/>
          <w:numId w:val="26"/>
        </w:numPr>
        <w:spacing w:after="0"/>
      </w:pPr>
      <w:r w:rsidRPr="001635C4">
        <w:t>Run FRAMBuilder</w:t>
      </w:r>
      <w:r w:rsidR="00F7696E">
        <w:t xml:space="preserve"> (i.e., map/process recoveries).</w:t>
      </w:r>
    </w:p>
    <w:p w14:paraId="2DD6A470" w14:textId="77777777" w:rsidR="0001195B" w:rsidRPr="001635C4" w:rsidRDefault="0001195B" w:rsidP="007951B0">
      <w:pPr>
        <w:pStyle w:val="ListParagraph"/>
        <w:numPr>
          <w:ilvl w:val="0"/>
          <w:numId w:val="26"/>
        </w:numPr>
        <w:spacing w:after="0"/>
      </w:pPr>
      <w:r w:rsidRPr="001635C4">
        <w:t>Export data for calibration input files</w:t>
      </w:r>
      <w:r w:rsidR="00F7696E">
        <w:t>.</w:t>
      </w:r>
    </w:p>
    <w:p w14:paraId="1E6F3481" w14:textId="77777777" w:rsidR="00F7696E" w:rsidRDefault="00F7696E" w:rsidP="001C6461">
      <w:pPr>
        <w:spacing w:after="0"/>
      </w:pPr>
    </w:p>
    <w:p w14:paraId="2B3E0E35" w14:textId="77777777" w:rsidR="00F7696E" w:rsidRDefault="00F7696E" w:rsidP="001C6461">
      <w:pPr>
        <w:spacing w:after="0"/>
      </w:pPr>
      <w:r>
        <w:t xml:space="preserve">In addition to these steps, a handful of other functions can be invoked during step 5, depending on a user’s needs. These </w:t>
      </w:r>
      <w:r w:rsidR="00072341">
        <w:t>are</w:t>
      </w:r>
      <w:r>
        <w:t xml:space="preserve"> also described </w:t>
      </w:r>
      <w:r w:rsidR="00072341">
        <w:t xml:space="preserve">further </w:t>
      </w:r>
      <w:r>
        <w:t>below.</w:t>
      </w:r>
      <w:r w:rsidR="00072341">
        <w:t xml:space="preserve"> The remainder of this document is organized around each of these steps, where each subsection offers both ‘how to’ details and documentation on processing decisions, algorithms, etc. where necessary. </w:t>
      </w:r>
    </w:p>
    <w:p w14:paraId="06B3DCD3" w14:textId="77777777" w:rsidR="00480384" w:rsidRPr="001635C4" w:rsidRDefault="00480384" w:rsidP="001C6461">
      <w:pPr>
        <w:spacing w:after="0"/>
      </w:pPr>
    </w:p>
    <w:p w14:paraId="3D2B4EC3" w14:textId="77777777" w:rsidR="00480384" w:rsidRPr="001635C4" w:rsidRDefault="00480384">
      <w:pPr>
        <w:rPr>
          <w:b/>
        </w:rPr>
      </w:pPr>
      <w:r w:rsidRPr="001635C4">
        <w:rPr>
          <w:b/>
        </w:rPr>
        <w:br w:type="page"/>
      </w:r>
    </w:p>
    <w:p w14:paraId="41796CF3" w14:textId="77777777" w:rsidR="00480384" w:rsidRPr="001635C4" w:rsidRDefault="00480384" w:rsidP="00480384">
      <w:pPr>
        <w:spacing w:after="0"/>
        <w:jc w:val="center"/>
        <w:rPr>
          <w:b/>
        </w:rPr>
      </w:pPr>
      <w:r w:rsidRPr="001635C4">
        <w:rPr>
          <w:noProof/>
        </w:rPr>
        <w:lastRenderedPageBreak/>
        <w:drawing>
          <wp:inline distT="0" distB="0" distL="0" distR="0" wp14:anchorId="71BD8294" wp14:editId="0E4755D7">
            <wp:extent cx="5943600" cy="3764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64280"/>
                    </a:xfrm>
                    <a:prstGeom prst="rect">
                      <a:avLst/>
                    </a:prstGeom>
                  </pic:spPr>
                </pic:pic>
              </a:graphicData>
            </a:graphic>
          </wp:inline>
        </w:drawing>
      </w:r>
    </w:p>
    <w:p w14:paraId="6A558582" w14:textId="77777777" w:rsidR="00480384" w:rsidRPr="001635C4" w:rsidRDefault="00480384" w:rsidP="001C6461">
      <w:pPr>
        <w:spacing w:after="0"/>
        <w:rPr>
          <w:b/>
        </w:rPr>
      </w:pPr>
    </w:p>
    <w:p w14:paraId="6DEFC742" w14:textId="77777777" w:rsidR="0001195B" w:rsidRPr="001635C4" w:rsidRDefault="00480384" w:rsidP="001C6461">
      <w:pPr>
        <w:spacing w:after="0"/>
      </w:pPr>
      <w:r w:rsidRPr="001635C4">
        <w:rPr>
          <w:b/>
        </w:rPr>
        <w:t xml:space="preserve">Figure </w:t>
      </w:r>
      <w:r w:rsidR="00A025AA">
        <w:rPr>
          <w:b/>
        </w:rPr>
        <w:t>2.</w:t>
      </w:r>
      <w:r w:rsidRPr="001635C4">
        <w:rPr>
          <w:b/>
        </w:rPr>
        <w:t>1.</w:t>
      </w:r>
      <w:r w:rsidRPr="001635C4">
        <w:t xml:space="preserve"> Relationships between the databases and programs used to construct FRAM base period calibration input files.</w:t>
      </w:r>
      <w:r w:rsidR="0001195B" w:rsidRPr="001635C4">
        <w:t xml:space="preserve"> </w:t>
      </w:r>
    </w:p>
    <w:p w14:paraId="22BC128F" w14:textId="77777777" w:rsidR="001C6461" w:rsidRPr="001635C4" w:rsidRDefault="001C6461" w:rsidP="001C6461">
      <w:pPr>
        <w:spacing w:after="0"/>
      </w:pPr>
    </w:p>
    <w:p w14:paraId="2420BADD" w14:textId="77777777" w:rsidR="00952426" w:rsidRPr="001635C4" w:rsidRDefault="00952426" w:rsidP="001C6461">
      <w:pPr>
        <w:spacing w:after="0"/>
      </w:pPr>
    </w:p>
    <w:p w14:paraId="16AD6BA2" w14:textId="77777777" w:rsidR="001C6461" w:rsidRPr="001A0676" w:rsidRDefault="00477F1C" w:rsidP="00922515">
      <w:pPr>
        <w:pStyle w:val="ListParagraph"/>
        <w:numPr>
          <w:ilvl w:val="0"/>
          <w:numId w:val="1"/>
        </w:numPr>
        <w:spacing w:after="0"/>
        <w:outlineLvl w:val="0"/>
        <w:rPr>
          <w:b/>
          <w:sz w:val="26"/>
          <w:szCs w:val="26"/>
        </w:rPr>
      </w:pPr>
      <w:bookmarkStart w:id="4" w:name="_Toc453861378"/>
      <w:r w:rsidRPr="001A0676">
        <w:rPr>
          <w:b/>
          <w:sz w:val="26"/>
          <w:szCs w:val="26"/>
        </w:rPr>
        <w:t>Required p</w:t>
      </w:r>
      <w:r w:rsidR="00596EEA" w:rsidRPr="001A0676">
        <w:rPr>
          <w:b/>
          <w:sz w:val="26"/>
          <w:szCs w:val="26"/>
        </w:rPr>
        <w:t>rograms and data files</w:t>
      </w:r>
      <w:bookmarkEnd w:id="4"/>
      <w:r w:rsidR="00596EEA" w:rsidRPr="001A0676">
        <w:rPr>
          <w:b/>
          <w:sz w:val="26"/>
          <w:szCs w:val="26"/>
        </w:rPr>
        <w:t xml:space="preserve"> </w:t>
      </w:r>
    </w:p>
    <w:p w14:paraId="1606D3EF" w14:textId="77777777" w:rsidR="00C91174" w:rsidRDefault="00C91174" w:rsidP="006A3868">
      <w:pPr>
        <w:spacing w:after="0"/>
        <w:rPr>
          <w:b/>
        </w:rPr>
      </w:pPr>
    </w:p>
    <w:p w14:paraId="1EFD4680" w14:textId="77777777" w:rsidR="0058418F" w:rsidRPr="001635C4" w:rsidRDefault="00FB7BD7" w:rsidP="006A3868">
      <w:pPr>
        <w:spacing w:after="0"/>
        <w:rPr>
          <w:b/>
        </w:rPr>
      </w:pPr>
      <w:r w:rsidRPr="001635C4">
        <w:rPr>
          <w:b/>
        </w:rPr>
        <w:t xml:space="preserve">Data </w:t>
      </w:r>
      <w:r w:rsidR="00435D83">
        <w:rPr>
          <w:b/>
        </w:rPr>
        <w:t>f</w:t>
      </w:r>
      <w:r w:rsidRPr="001635C4">
        <w:rPr>
          <w:b/>
        </w:rPr>
        <w:t>iles</w:t>
      </w:r>
      <w:r w:rsidR="0081652F" w:rsidRPr="001635C4">
        <w:rPr>
          <w:b/>
        </w:rPr>
        <w:t xml:space="preserve"> </w:t>
      </w:r>
    </w:p>
    <w:p w14:paraId="75866BB2" w14:textId="77777777" w:rsidR="0058418F" w:rsidRPr="001635C4" w:rsidRDefault="00FB7BD7" w:rsidP="0058418F">
      <w:pPr>
        <w:pStyle w:val="ListParagraph"/>
        <w:numPr>
          <w:ilvl w:val="0"/>
          <w:numId w:val="12"/>
        </w:numPr>
        <w:spacing w:after="0"/>
      </w:pPr>
      <w:r w:rsidRPr="001635C4">
        <w:rPr>
          <w:b/>
        </w:rPr>
        <w:t>A list of tag codes</w:t>
      </w:r>
      <w:r w:rsidR="0058418F" w:rsidRPr="001635C4">
        <w:rPr>
          <w:b/>
        </w:rPr>
        <w:t xml:space="preserve">: </w:t>
      </w:r>
      <w:r w:rsidR="00072341">
        <w:t xml:space="preserve">A list of tag codes is needed for the purposes of querying RMIS (release/recovery), as well as for populating the </w:t>
      </w:r>
      <w:r w:rsidR="00985952">
        <w:t>CTC</w:t>
      </w:r>
      <w:r w:rsidR="00072341">
        <w:t xml:space="preserve"> Filter database</w:t>
      </w:r>
      <w:r w:rsidR="007951B0">
        <w:t>’s ‘STKCDS’ table</w:t>
      </w:r>
      <w:r w:rsidRPr="001635C4">
        <w:t>.</w:t>
      </w:r>
    </w:p>
    <w:p w14:paraId="40DE8BA4" w14:textId="77777777" w:rsidR="00CE2005"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elease </w:t>
      </w:r>
      <w:r w:rsidR="007951B0">
        <w:rPr>
          <w:b/>
        </w:rPr>
        <w:t>data</w:t>
      </w:r>
      <w:r w:rsidR="0058418F" w:rsidRPr="001635C4">
        <w:t xml:space="preserve">: </w:t>
      </w:r>
      <w:r w:rsidR="007951B0">
        <w:t>Th</w:t>
      </w:r>
      <w:r w:rsidR="00014E90">
        <w:t xml:space="preserve">ese are the raw release details </w:t>
      </w:r>
      <w:r w:rsidR="007951B0">
        <w:t xml:space="preserve">for the chosen codes, </w:t>
      </w:r>
      <w:r w:rsidR="006E2F14">
        <w:t>acquired</w:t>
      </w:r>
      <w:r w:rsidR="007951B0">
        <w:t xml:space="preserve"> from RMIS via a ‘Tagged Releases’ query</w:t>
      </w:r>
      <w:r w:rsidR="00014E90">
        <w:t>; query results are downloaded as a CSV, with the headings specified under Step 2 below.</w:t>
      </w:r>
    </w:p>
    <w:p w14:paraId="349FF5B6" w14:textId="77777777" w:rsidR="00A10347"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ecovery </w:t>
      </w:r>
      <w:r w:rsidR="007951B0">
        <w:rPr>
          <w:b/>
        </w:rPr>
        <w:t>data</w:t>
      </w:r>
      <w:r w:rsidR="0058418F" w:rsidRPr="001635C4">
        <w:t xml:space="preserve">: </w:t>
      </w:r>
      <w:r w:rsidR="007951B0">
        <w:t xml:space="preserve">These are the raw recovery details for the selected </w:t>
      </w:r>
      <w:r w:rsidR="006E2F14">
        <w:t xml:space="preserve">codes, acquired from RMIS via a ‘Recoveries </w:t>
      </w:r>
      <w:proofErr w:type="gramStart"/>
      <w:r w:rsidR="006E2F14">
        <w:t>By</w:t>
      </w:r>
      <w:proofErr w:type="gramEnd"/>
      <w:r w:rsidR="006E2F14">
        <w:t xml:space="preserve"> Tag Code’</w:t>
      </w:r>
      <w:r w:rsidR="00014E90">
        <w:t xml:space="preserve"> query; query results are downloaded as a CSV, with the headings specified under Step 2 below.</w:t>
      </w:r>
    </w:p>
    <w:p w14:paraId="77A20681" w14:textId="77777777" w:rsidR="00FB7BD7" w:rsidRPr="001635C4" w:rsidRDefault="00FB7BD7" w:rsidP="0058418F">
      <w:pPr>
        <w:pStyle w:val="ListParagraph"/>
        <w:numPr>
          <w:ilvl w:val="0"/>
          <w:numId w:val="12"/>
        </w:numPr>
        <w:spacing w:after="0"/>
      </w:pPr>
      <w:r w:rsidRPr="001635C4">
        <w:rPr>
          <w:b/>
        </w:rPr>
        <w:t>Auxiliary files</w:t>
      </w:r>
      <w:r w:rsidR="006E2F14">
        <w:rPr>
          <w:b/>
        </w:rPr>
        <w:t xml:space="preserve"> (or ‘auxiliaries’)</w:t>
      </w:r>
      <w:r w:rsidRPr="001635C4">
        <w:rPr>
          <w:b/>
        </w:rPr>
        <w:t>:</w:t>
      </w:r>
      <w:r w:rsidR="006E2F14">
        <w:rPr>
          <w:b/>
        </w:rPr>
        <w:t xml:space="preserve"> </w:t>
      </w:r>
      <w:r w:rsidR="006E2F14">
        <w:t xml:space="preserve">These are text files (*.csv or *.txt), prepared by CTC members from a variety of agencies/jurisdictions, that contain supplementary CWT recovery information that is meant to augment (or revise) the CWT information acquired from RMIS for some stocks; these files are typically created on a stock/code basis and are necessary to ensure the calibration process includes the most accurate information. For example, CWT recoveries in </w:t>
      </w:r>
      <w:r w:rsidR="006E2F14">
        <w:lastRenderedPageBreak/>
        <w:t>escapement—a major anchor point for the type of backwards cohort reconstruction underlying FRAM calibration—are not available via RMIS for many Canadian stocks.</w:t>
      </w:r>
    </w:p>
    <w:p w14:paraId="1DE07655" w14:textId="77777777" w:rsidR="006E2F14" w:rsidRDefault="006E2F14" w:rsidP="00FB7BD7">
      <w:pPr>
        <w:spacing w:after="0"/>
        <w:rPr>
          <w:b/>
        </w:rPr>
      </w:pPr>
    </w:p>
    <w:p w14:paraId="47284AE8" w14:textId="77777777" w:rsidR="00FB7BD7" w:rsidRPr="001635C4" w:rsidRDefault="00FB7BD7" w:rsidP="00FB7BD7">
      <w:pPr>
        <w:spacing w:after="0"/>
        <w:rPr>
          <w:b/>
        </w:rPr>
      </w:pPr>
      <w:r w:rsidRPr="001635C4">
        <w:rPr>
          <w:b/>
        </w:rPr>
        <w:t xml:space="preserve">Databases </w:t>
      </w:r>
      <w:r w:rsidR="00D97A37">
        <w:rPr>
          <w:b/>
        </w:rPr>
        <w:t xml:space="preserve">(all Microsoft Access) </w:t>
      </w:r>
    </w:p>
    <w:p w14:paraId="6FCE90AD" w14:textId="77777777" w:rsidR="00FB7BD7" w:rsidRPr="001635C4" w:rsidRDefault="00FB7BD7" w:rsidP="00FB7BD7">
      <w:pPr>
        <w:pStyle w:val="ListParagraph"/>
        <w:numPr>
          <w:ilvl w:val="0"/>
          <w:numId w:val="12"/>
        </w:numPr>
        <w:spacing w:after="0"/>
      </w:pPr>
      <w:r w:rsidRPr="001635C4">
        <w:rPr>
          <w:b/>
        </w:rPr>
        <w:t xml:space="preserve">The CTC’s </w:t>
      </w:r>
      <w:r w:rsidR="00985952">
        <w:rPr>
          <w:b/>
        </w:rPr>
        <w:t>F</w:t>
      </w:r>
      <w:r w:rsidRPr="001635C4">
        <w:rPr>
          <w:b/>
        </w:rPr>
        <w:t xml:space="preserve">ilter </w:t>
      </w:r>
      <w:r w:rsidR="00521407">
        <w:rPr>
          <w:b/>
        </w:rPr>
        <w:t>D</w:t>
      </w:r>
      <w:r w:rsidRPr="001635C4">
        <w:rPr>
          <w:b/>
        </w:rPr>
        <w:t xml:space="preserve">atabase: </w:t>
      </w:r>
      <w:r w:rsidR="00D97A37">
        <w:t xml:space="preserve">This </w:t>
      </w:r>
      <w:r w:rsidR="00014E90">
        <w:t xml:space="preserve">is a Microsoft </w:t>
      </w:r>
      <w:r w:rsidR="00D97A37">
        <w:t xml:space="preserve">Access </w:t>
      </w:r>
      <w:r w:rsidR="00014E90">
        <w:t xml:space="preserve">database </w:t>
      </w:r>
      <w:r w:rsidR="00A247BB">
        <w:t xml:space="preserve">into which the RMIS release/recovery query results (above), combined with a tag list </w:t>
      </w:r>
      <w:r w:rsidR="003A29E1">
        <w:t xml:space="preserve">(‘STKCDS’) </w:t>
      </w:r>
      <w:r w:rsidR="00A247BB">
        <w:t>are loaded. Using two custom queries,</w:t>
      </w:r>
      <w:r w:rsidR="003A29E1">
        <w:t xml:space="preserve"> this database returns RELEASES.txt and RECOVERIES.txt files which </w:t>
      </w:r>
      <w:r w:rsidR="000A6678">
        <w:t>can</w:t>
      </w:r>
      <w:r w:rsidR="003A29E1">
        <w:t xml:space="preserve"> </w:t>
      </w:r>
      <w:r w:rsidR="000A6678">
        <w:t xml:space="preserve">be </w:t>
      </w:r>
      <w:r w:rsidR="003A29E1">
        <w:t xml:space="preserve">imported </w:t>
      </w:r>
      <w:r w:rsidR="000A6678">
        <w:t xml:space="preserve">directly </w:t>
      </w:r>
      <w:r w:rsidR="003A29E1">
        <w:t>to the FRAM-CAS database.</w:t>
      </w:r>
      <w:r w:rsidR="00A247BB">
        <w:t xml:space="preserve">  </w:t>
      </w:r>
      <w:r w:rsidR="00014E90">
        <w:t xml:space="preserve"> </w:t>
      </w:r>
    </w:p>
    <w:p w14:paraId="62913A5A" w14:textId="77777777" w:rsidR="00FB7BD7" w:rsidRPr="001635C4" w:rsidRDefault="00FB7BD7" w:rsidP="00FB7BD7">
      <w:pPr>
        <w:pStyle w:val="ListParagraph"/>
        <w:numPr>
          <w:ilvl w:val="0"/>
          <w:numId w:val="12"/>
        </w:numPr>
        <w:spacing w:after="0"/>
      </w:pPr>
      <w:r w:rsidRPr="001635C4">
        <w:rPr>
          <w:b/>
        </w:rPr>
        <w:t>A FRAM-modified CAS database</w:t>
      </w:r>
      <w:r w:rsidR="003A29E1">
        <w:rPr>
          <w:b/>
        </w:rPr>
        <w:t xml:space="preserve"> (FRAM-CAS hereafter)</w:t>
      </w:r>
      <w:r w:rsidRPr="001635C4">
        <w:t xml:space="preserve">: </w:t>
      </w:r>
      <w:r w:rsidR="00C45A40">
        <w:t>This Access database is an adaptation of the CTC CAS database (final preseason 2013 version</w:t>
      </w:r>
      <w:r w:rsidR="006B74CA">
        <w:rPr>
          <w:rStyle w:val="FootnoteReference"/>
        </w:rPr>
        <w:footnoteReference w:id="1"/>
      </w:r>
      <w:r w:rsidR="00C45A40">
        <w:t xml:space="preserve">), which includes several tables (and added fields to existing tables) designed to (1) cross-walk CTC </w:t>
      </w:r>
      <w:r w:rsidR="00C460BA">
        <w:t>fishery strata</w:t>
      </w:r>
      <w:r w:rsidR="00C45A40">
        <w:t xml:space="preserve"> </w:t>
      </w:r>
      <w:r w:rsidR="00C460BA">
        <w:t>to</w:t>
      </w:r>
      <w:r w:rsidR="00C45A40">
        <w:t xml:space="preserve"> FRAM </w:t>
      </w:r>
      <w:r w:rsidR="00C460BA">
        <w:t xml:space="preserve">fisheries </w:t>
      </w:r>
      <w:r w:rsidR="00C460BA" w:rsidRPr="00C460BA">
        <w:t>or</w:t>
      </w:r>
      <w:r w:rsidR="00C45A40">
        <w:t xml:space="preserve"> (2) to house/contain mapped outputs for direct export/use in CAS.</w:t>
      </w:r>
    </w:p>
    <w:p w14:paraId="7878721F" w14:textId="77777777" w:rsidR="00A10347" w:rsidRPr="001635C4" w:rsidRDefault="00A10347" w:rsidP="006A3868">
      <w:pPr>
        <w:spacing w:after="0"/>
      </w:pPr>
    </w:p>
    <w:p w14:paraId="3FBF10E3" w14:textId="77777777" w:rsidR="00FB7BD7" w:rsidRPr="001635C4" w:rsidRDefault="00FB7BD7" w:rsidP="00FB7BD7">
      <w:pPr>
        <w:spacing w:after="0"/>
        <w:rPr>
          <w:b/>
        </w:rPr>
      </w:pPr>
      <w:r w:rsidRPr="001635C4">
        <w:rPr>
          <w:b/>
        </w:rPr>
        <w:t>Programs</w:t>
      </w:r>
      <w:r w:rsidR="00435D83">
        <w:rPr>
          <w:b/>
        </w:rPr>
        <w:t xml:space="preserve"> &amp; companion files</w:t>
      </w:r>
    </w:p>
    <w:p w14:paraId="1FF7B799" w14:textId="77777777" w:rsidR="00FB7BD7" w:rsidRPr="001635C4" w:rsidRDefault="00FB7BD7" w:rsidP="00FB7BD7">
      <w:pPr>
        <w:pStyle w:val="ListParagraph"/>
        <w:numPr>
          <w:ilvl w:val="0"/>
          <w:numId w:val="12"/>
        </w:numPr>
        <w:spacing w:after="0"/>
      </w:pPr>
      <w:r w:rsidRPr="001635C4">
        <w:rPr>
          <w:b/>
        </w:rPr>
        <w:t>FRAMBuilder</w:t>
      </w:r>
      <w:r w:rsidR="00C460BA">
        <w:rPr>
          <w:b/>
        </w:rPr>
        <w:t xml:space="preserve"> 2.0</w:t>
      </w:r>
      <w:r w:rsidRPr="001635C4">
        <w:rPr>
          <w:b/>
        </w:rPr>
        <w:t xml:space="preserve">: </w:t>
      </w:r>
      <w:r w:rsidR="00C460BA">
        <w:t>Because FRAMBuilder is very much an interactive program subject to ad hoc changes/revisions to fulfill the BP team’s evolving needs, it hasn’t yet been developed into a distributed, fully compiled .exe file</w:t>
      </w:r>
      <w:r w:rsidR="00C83A77">
        <w:t xml:space="preserve"> (i.e., ‘production mode’)</w:t>
      </w:r>
      <w:r w:rsidR="00C460BA">
        <w:t>. Thus, the ‘program’ is actually a Microsoft Visual Studio solution (.</w:t>
      </w:r>
      <w:proofErr w:type="spellStart"/>
      <w:r w:rsidR="00C460BA">
        <w:t>sln</w:t>
      </w:r>
      <w:proofErr w:type="spellEnd"/>
      <w:r w:rsidR="00C460BA">
        <w:t xml:space="preserve">) file that is </w:t>
      </w:r>
      <w:r w:rsidR="00260258">
        <w:t>operated</w:t>
      </w:r>
      <w:r w:rsidR="00486A7D">
        <w:t xml:space="preserve"> </w:t>
      </w:r>
      <w:r w:rsidR="00260258">
        <w:t>with</w:t>
      </w:r>
      <w:r w:rsidR="00486A7D">
        <w:t>in the development environment</w:t>
      </w:r>
      <w:r w:rsidR="00C460BA">
        <w:t xml:space="preserve"> </w:t>
      </w:r>
      <w:r w:rsidR="00486A7D">
        <w:t xml:space="preserve">(i.e., </w:t>
      </w:r>
      <w:r w:rsidR="00C460BA">
        <w:t>Visual S</w:t>
      </w:r>
      <w:r w:rsidR="00486A7D">
        <w:t xml:space="preserve">tudio, </w:t>
      </w:r>
      <w:r w:rsidR="00C460BA">
        <w:t>version 20</w:t>
      </w:r>
      <w:r w:rsidR="00FB5A44">
        <w:t>08</w:t>
      </w:r>
      <w:r w:rsidR="00C460BA">
        <w:t>+).</w:t>
      </w:r>
    </w:p>
    <w:p w14:paraId="7D4B27F8" w14:textId="77777777" w:rsidR="00FB7BD7" w:rsidRPr="001635C4" w:rsidRDefault="00FB7BD7" w:rsidP="00FB7BD7">
      <w:pPr>
        <w:pStyle w:val="ListParagraph"/>
        <w:numPr>
          <w:ilvl w:val="0"/>
          <w:numId w:val="12"/>
        </w:numPr>
        <w:spacing w:after="0"/>
      </w:pPr>
      <w:r w:rsidRPr="001635C4">
        <w:rPr>
          <w:b/>
        </w:rPr>
        <w:t xml:space="preserve">The CTC’s CAS (and </w:t>
      </w:r>
      <w:proofErr w:type="spellStart"/>
      <w:r w:rsidRPr="001635C4">
        <w:rPr>
          <w:b/>
        </w:rPr>
        <w:t>dll</w:t>
      </w:r>
      <w:proofErr w:type="spellEnd"/>
      <w:r w:rsidRPr="001635C4">
        <w:rPr>
          <w:b/>
        </w:rPr>
        <w:t>)</w:t>
      </w:r>
      <w:r w:rsidRPr="001635C4">
        <w:t xml:space="preserve">: </w:t>
      </w:r>
      <w:r w:rsidR="00FB5A44">
        <w:t>CAS1.5_No_Restrictions.exe and CASLib.dll (2013 versions)</w:t>
      </w:r>
    </w:p>
    <w:p w14:paraId="4749488F" w14:textId="77777777" w:rsidR="00FB7BD7" w:rsidRPr="001635C4" w:rsidRDefault="00FB7BD7" w:rsidP="00FB7BD7">
      <w:pPr>
        <w:pStyle w:val="ListParagraph"/>
        <w:numPr>
          <w:ilvl w:val="0"/>
          <w:numId w:val="12"/>
        </w:numPr>
        <w:spacing w:after="0"/>
      </w:pPr>
      <w:r w:rsidRPr="001635C4">
        <w:rPr>
          <w:b/>
        </w:rPr>
        <w:t>Visual Studio, version 2008+</w:t>
      </w:r>
      <w:r w:rsidRPr="001635C4">
        <w:t xml:space="preserve">: </w:t>
      </w:r>
      <w:r w:rsidR="00FB5A44">
        <w:t>To operate FRAMBuilder ‘in the environment’ you will need a compiler; Visual Studio Express for desktops is a good free option (if Professional isn’t on your list of programs).</w:t>
      </w:r>
    </w:p>
    <w:p w14:paraId="61716C57" w14:textId="77777777" w:rsidR="001A0676" w:rsidRDefault="00FB7BD7" w:rsidP="00871ED1">
      <w:pPr>
        <w:pStyle w:val="ListParagraph"/>
        <w:numPr>
          <w:ilvl w:val="0"/>
          <w:numId w:val="12"/>
        </w:numPr>
        <w:spacing w:after="0"/>
      </w:pPr>
      <w:r w:rsidRPr="00597E76">
        <w:rPr>
          <w:b/>
        </w:rPr>
        <w:t>Others</w:t>
      </w:r>
      <w:r w:rsidRPr="001635C4">
        <w:t>:</w:t>
      </w:r>
      <w:r w:rsidRPr="00597E76">
        <w:rPr>
          <w:b/>
        </w:rPr>
        <w:t xml:space="preserve"> </w:t>
      </w:r>
      <w:r w:rsidR="00460AE0">
        <w:t xml:space="preserve">Although they aren’t tied explicitly to the mapping procedures outlined here, there are both R and </w:t>
      </w:r>
      <w:proofErr w:type="spellStart"/>
      <w:r w:rsidR="00460AE0">
        <w:t>OpenBUGS</w:t>
      </w:r>
      <w:proofErr w:type="spellEnd"/>
      <w:r w:rsidR="00460AE0">
        <w:t xml:space="preserve"> programs that estimate parameters for growth functions from CWT length observations (i.e., mapped to FRAM fishery and size limit regula</w:t>
      </w:r>
      <w:r w:rsidR="00435D83">
        <w:t xml:space="preserve">tion) summarized by FRAMBuilder. Jon Carey also has an R program (and input template/files) that estimates missing recoveries for freshwater sport (Puget Sound, </w:t>
      </w:r>
      <w:proofErr w:type="spellStart"/>
      <w:r w:rsidR="00435D83">
        <w:t>Willapa</w:t>
      </w:r>
      <w:proofErr w:type="spellEnd"/>
      <w:r w:rsidR="00435D83">
        <w:t xml:space="preserve"> Bay </w:t>
      </w:r>
      <w:proofErr w:type="spellStart"/>
      <w:r w:rsidR="00435D83">
        <w:t>tribs</w:t>
      </w:r>
      <w:proofErr w:type="spellEnd"/>
      <w:r w:rsidR="00435D83">
        <w:t>) and estuary sport (</w:t>
      </w:r>
      <w:proofErr w:type="spellStart"/>
      <w:r w:rsidR="00435D83">
        <w:t>Willapa</w:t>
      </w:r>
      <w:proofErr w:type="spellEnd"/>
      <w:r w:rsidR="00435D83">
        <w:t xml:space="preserve"> Bay). </w:t>
      </w:r>
    </w:p>
    <w:p w14:paraId="57563001" w14:textId="77777777" w:rsidR="00597E76" w:rsidRDefault="00597E76" w:rsidP="00597E76">
      <w:pPr>
        <w:spacing w:after="0"/>
      </w:pPr>
    </w:p>
    <w:p w14:paraId="207C6D82" w14:textId="77777777" w:rsidR="00597E76" w:rsidRDefault="00597E76" w:rsidP="00597E76">
      <w:pPr>
        <w:spacing w:after="0"/>
      </w:pPr>
    </w:p>
    <w:p w14:paraId="6081D137" w14:textId="77777777" w:rsidR="0001195B" w:rsidRPr="001A0676" w:rsidRDefault="0001195B" w:rsidP="0001195B">
      <w:pPr>
        <w:pStyle w:val="ListParagraph"/>
        <w:numPr>
          <w:ilvl w:val="0"/>
          <w:numId w:val="1"/>
        </w:numPr>
        <w:spacing w:after="0"/>
        <w:outlineLvl w:val="0"/>
        <w:rPr>
          <w:b/>
          <w:sz w:val="26"/>
          <w:szCs w:val="26"/>
        </w:rPr>
      </w:pPr>
      <w:bookmarkStart w:id="5" w:name="_Toc453861379"/>
      <w:r w:rsidRPr="001A0676">
        <w:rPr>
          <w:b/>
          <w:sz w:val="26"/>
          <w:szCs w:val="26"/>
        </w:rPr>
        <w:t>Step 1: Select tag groups</w:t>
      </w:r>
      <w:bookmarkEnd w:id="5"/>
    </w:p>
    <w:p w14:paraId="6F4425A3" w14:textId="77777777" w:rsidR="00C91174" w:rsidRDefault="00C91174" w:rsidP="0001195B">
      <w:pPr>
        <w:spacing w:after="0"/>
      </w:pPr>
    </w:p>
    <w:p w14:paraId="2464C551" w14:textId="77777777" w:rsidR="00CB2949" w:rsidRDefault="00B87BC9" w:rsidP="0001195B">
      <w:pPr>
        <w:spacing w:after="0"/>
      </w:pPr>
      <w:r>
        <w:t xml:space="preserve">Although the rationale surrounding the final decisions to include/exclude tag codes is beyond the scope of this document, here we outline the basic guidelines </w:t>
      </w:r>
      <w:r w:rsidR="00F677BD">
        <w:t>used</w:t>
      </w:r>
      <w:r>
        <w:t xml:space="preserve"> </w:t>
      </w:r>
      <w:r w:rsidR="00F677BD">
        <w:t xml:space="preserve">to </w:t>
      </w:r>
      <w:r>
        <w:t xml:space="preserve">select the codes contained in the current calibration dataset. </w:t>
      </w:r>
      <w:r w:rsidR="00191E64">
        <w:t xml:space="preserve">Firstly, we preferentially selected CWT codes associated with CTC ER indicator stocks </w:t>
      </w:r>
      <w:r w:rsidR="00F677BD">
        <w:t>given</w:t>
      </w:r>
      <w:r w:rsidR="00191E64">
        <w:t xml:space="preserve"> that CTC members with regional expertise have already screened what’s available to best represent natural and hatchery Chinook stocks</w:t>
      </w:r>
      <w:r w:rsidR="005E2303">
        <w:t xml:space="preserve"> within their jurisdiction</w:t>
      </w:r>
      <w:r w:rsidR="00191E64">
        <w:t>.</w:t>
      </w:r>
      <w:r w:rsidR="00304682">
        <w:t xml:space="preserve"> For stocks/regions beyond the CTC’s scope, selection was guided by the following criteria/considerations</w:t>
      </w:r>
      <w:r w:rsidR="00CB2949">
        <w:t>:</w:t>
      </w:r>
    </w:p>
    <w:p w14:paraId="48F28BDE" w14:textId="77777777" w:rsidR="00304682" w:rsidRDefault="00435D83" w:rsidP="00CB2949">
      <w:pPr>
        <w:pStyle w:val="ListParagraph"/>
        <w:numPr>
          <w:ilvl w:val="0"/>
          <w:numId w:val="27"/>
        </w:numPr>
        <w:spacing w:after="0"/>
      </w:pPr>
      <w:r>
        <w:lastRenderedPageBreak/>
        <w:t>For nearly all stocks, tag s</w:t>
      </w:r>
      <w:r w:rsidR="00CB2949">
        <w:t xml:space="preserve">election was limited to brood years </w:t>
      </w:r>
      <w:r w:rsidR="00E942FB">
        <w:t xml:space="preserve">(BY) </w:t>
      </w:r>
      <w:r w:rsidR="00CB2949">
        <w:t xml:space="preserve">2005-2008; additional brood years were included for special calibration analyses (e.g., out-of-base procedures </w:t>
      </w:r>
      <w:r w:rsidR="001D46C8">
        <w:t xml:space="preserve">relied on brood </w:t>
      </w:r>
      <w:r w:rsidR="00CB2949">
        <w:t>years 2002-2004</w:t>
      </w:r>
      <w:r>
        <w:t>, growth functions</w:t>
      </w:r>
      <w:r w:rsidR="00CB2949">
        <w:t>)</w:t>
      </w:r>
      <w:r>
        <w:t>; and, due to the ‘collapse years’, Sacramento/Central Valley fall Chinook include 2009 brood releases and omit 2005-08 broods.</w:t>
      </w:r>
    </w:p>
    <w:p w14:paraId="1BEC9C84" w14:textId="77777777" w:rsidR="00CB2949" w:rsidRDefault="00CB2949" w:rsidP="00CB2949">
      <w:pPr>
        <w:pStyle w:val="ListParagraph"/>
        <w:numPr>
          <w:ilvl w:val="0"/>
          <w:numId w:val="27"/>
        </w:numPr>
        <w:spacing w:after="0"/>
      </w:pPr>
      <w:r>
        <w:t xml:space="preserve">Only stocks belonging to the ‘5000’ series of marks (i.e., adipose-fin clipped) were included; unmarked fish could not be used due to </w:t>
      </w:r>
      <w:r w:rsidR="00435D83">
        <w:t xml:space="preserve">their absence in </w:t>
      </w:r>
      <w:r>
        <w:t xml:space="preserve">(1) CWT </w:t>
      </w:r>
      <w:r w:rsidR="00435D83">
        <w:t>samples</w:t>
      </w:r>
      <w:r>
        <w:t xml:space="preserve"> </w:t>
      </w:r>
      <w:r w:rsidR="00435D83">
        <w:t>for</w:t>
      </w:r>
      <w:r>
        <w:t xml:space="preserve"> visual</w:t>
      </w:r>
      <w:r w:rsidR="00435D83">
        <w:t xml:space="preserve">ly </w:t>
      </w:r>
      <w:r>
        <w:t xml:space="preserve">sampled fisheries and (2) mark-selective fishery catches.  </w:t>
      </w:r>
    </w:p>
    <w:p w14:paraId="5F3D37C3" w14:textId="77777777" w:rsidR="00CB2949" w:rsidRDefault="001D46C8" w:rsidP="00CB2949">
      <w:pPr>
        <w:pStyle w:val="ListParagraph"/>
        <w:numPr>
          <w:ilvl w:val="0"/>
          <w:numId w:val="27"/>
        </w:numPr>
        <w:spacing w:after="0"/>
      </w:pPr>
      <w:r>
        <w:t xml:space="preserve">We generally avoided </w:t>
      </w:r>
      <w:r w:rsidR="00CB2949">
        <w:t xml:space="preserve">CWT release groups </w:t>
      </w:r>
      <w:r>
        <w:t xml:space="preserve">(1) </w:t>
      </w:r>
      <w:r w:rsidR="00CB2949">
        <w:t xml:space="preserve">from ‘experimental’ production </w:t>
      </w:r>
      <w:r>
        <w:t xml:space="preserve">groups </w:t>
      </w:r>
      <w:r w:rsidR="00CB2949">
        <w:t xml:space="preserve">(e.g., novel stock crosses), </w:t>
      </w:r>
      <w:r>
        <w:t xml:space="preserve">(2) with </w:t>
      </w:r>
      <w:r w:rsidR="00CB2949">
        <w:t>questionable warning flags</w:t>
      </w:r>
      <w:r w:rsidR="00435D83">
        <w:t xml:space="preserve"> (e.g., BKD outbreak)</w:t>
      </w:r>
      <w:r w:rsidR="00CB2949">
        <w:t xml:space="preserve">, </w:t>
      </w:r>
      <w:r>
        <w:t xml:space="preserve">(3) that were released at stages earlier than the fingerling stage, </w:t>
      </w:r>
      <w:r w:rsidR="00CB2949">
        <w:t xml:space="preserve">and/or </w:t>
      </w:r>
      <w:r>
        <w:t xml:space="preserve">(4) </w:t>
      </w:r>
      <w:r w:rsidR="00CB2949">
        <w:t xml:space="preserve">that were released </w:t>
      </w:r>
      <w:r w:rsidR="00435D83">
        <w:t>at</w:t>
      </w:r>
      <w:r w:rsidR="00CB2949">
        <w:t xml:space="preserve"> locations with difficult/poor escapement enumeration (e.g., acclimation ponds). </w:t>
      </w:r>
    </w:p>
    <w:p w14:paraId="4A911C70" w14:textId="77777777" w:rsidR="005071A9" w:rsidRDefault="005071A9" w:rsidP="0001195B">
      <w:pPr>
        <w:spacing w:after="0"/>
      </w:pPr>
      <w:r>
        <w:t>For further detai</w:t>
      </w:r>
      <w:r w:rsidR="00191E64">
        <w:t>l</w:t>
      </w:r>
      <w:r>
        <w:t xml:space="preserve"> on codes selected for particular stocks, please refer to the Chinook FRAM stock profile spreadsheet, available for download at: </w:t>
      </w:r>
      <w:hyperlink r:id="rId12" w:history="1">
        <w:r w:rsidRPr="00AC155D">
          <w:rPr>
            <w:rStyle w:val="Hyperlink"/>
          </w:rPr>
          <w:t>https://github.com/petemchugh/FRAMBuilder/blob/master/2016ChinFRAMBP_StockProfiles012816_Protected.xlsx</w:t>
        </w:r>
      </w:hyperlink>
      <w:r>
        <w:t>.</w:t>
      </w:r>
    </w:p>
    <w:p w14:paraId="3BFCE468" w14:textId="77777777" w:rsidR="0001195B" w:rsidRPr="001635C4" w:rsidRDefault="0001195B" w:rsidP="0001195B">
      <w:pPr>
        <w:spacing w:after="0"/>
      </w:pPr>
    </w:p>
    <w:p w14:paraId="6FD33CF3" w14:textId="77777777" w:rsidR="0001195B" w:rsidRPr="001635C4" w:rsidRDefault="0001195B" w:rsidP="0001195B">
      <w:pPr>
        <w:spacing w:after="0"/>
      </w:pPr>
    </w:p>
    <w:p w14:paraId="15D627F2" w14:textId="77777777" w:rsidR="0001195B" w:rsidRPr="001A0676" w:rsidRDefault="0001195B" w:rsidP="0001195B">
      <w:pPr>
        <w:pStyle w:val="ListParagraph"/>
        <w:numPr>
          <w:ilvl w:val="0"/>
          <w:numId w:val="1"/>
        </w:numPr>
        <w:spacing w:after="0"/>
        <w:outlineLvl w:val="0"/>
        <w:rPr>
          <w:b/>
          <w:sz w:val="26"/>
          <w:szCs w:val="26"/>
        </w:rPr>
      </w:pPr>
      <w:bookmarkStart w:id="6" w:name="_Toc453861380"/>
      <w:r w:rsidRPr="001A0676">
        <w:rPr>
          <w:b/>
          <w:sz w:val="26"/>
          <w:szCs w:val="26"/>
        </w:rPr>
        <w:t>Step 2: Query RMIS for release/recovery data</w:t>
      </w:r>
      <w:bookmarkEnd w:id="6"/>
    </w:p>
    <w:p w14:paraId="53C73785" w14:textId="77777777" w:rsidR="00C91174" w:rsidRDefault="00C91174" w:rsidP="0001195B">
      <w:pPr>
        <w:spacing w:after="0"/>
      </w:pPr>
    </w:p>
    <w:p w14:paraId="1CA9C388" w14:textId="77777777" w:rsidR="00772C28" w:rsidRDefault="00EF4EE4" w:rsidP="0001195B">
      <w:pPr>
        <w:spacing w:after="0"/>
      </w:pPr>
      <w:r>
        <w:t xml:space="preserve">Given a set of codes, the next task is to query RMIS for the necessary release and recovery information. The online system is at </w:t>
      </w:r>
      <w:hyperlink r:id="rId13" w:history="1">
        <w:r w:rsidRPr="00AC155D">
          <w:rPr>
            <w:rStyle w:val="Hyperlink"/>
          </w:rPr>
          <w:t>http://www.rmis.org/rmis_login.php?action=Login&amp;system=cwt</w:t>
        </w:r>
      </w:hyperlink>
      <w:r>
        <w:t>, and requires that you have a user account. Release data are acquired via the ‘</w:t>
      </w:r>
      <w:r w:rsidR="00365249">
        <w:t xml:space="preserve">Releases: </w:t>
      </w:r>
      <w:r>
        <w:t xml:space="preserve">Tagged Releases’ query form, which requires your tag list. After entering the </w:t>
      </w:r>
      <w:r w:rsidR="00772C28">
        <w:t>list of tags (Figure 5.1) and clicking ‘Retrieve’, you’ll have to choose the type of report (CSV in email or browser is preferred; Figure 5.2), and then specify what fields you’d like to see in the query results. For the purposes of loading the Filter Database, there’s a specific User List that you’ll need to use (</w:t>
      </w:r>
      <w:r w:rsidR="00597E76">
        <w:t xml:space="preserve">Note: you can copy/paste </w:t>
      </w:r>
      <w:r w:rsidR="00E91B1B">
        <w:t xml:space="preserve">the list </w:t>
      </w:r>
      <w:r w:rsidR="00597E76">
        <w:t>from here</w:t>
      </w:r>
      <w:r w:rsidR="00772C28">
        <w:t>):</w:t>
      </w:r>
    </w:p>
    <w:p w14:paraId="37BF068F" w14:textId="77777777" w:rsidR="00597E76" w:rsidRPr="00AA7786" w:rsidRDefault="00597E76" w:rsidP="0001195B">
      <w:pPr>
        <w:spacing w:after="0"/>
      </w:pPr>
    </w:p>
    <w:p w14:paraId="366B60BC" w14:textId="77777777" w:rsidR="00772C28" w:rsidRPr="00597E76" w:rsidRDefault="00772C28" w:rsidP="00597E76">
      <w:pPr>
        <w:spacing w:after="0"/>
        <w:ind w:left="4320"/>
        <w:rPr>
          <w:sz w:val="16"/>
        </w:rPr>
      </w:pPr>
      <w:proofErr w:type="spellStart"/>
      <w:r w:rsidRPr="00597E76">
        <w:rPr>
          <w:sz w:val="16"/>
        </w:rPr>
        <w:t>tag_code_or_release_id</w:t>
      </w:r>
      <w:proofErr w:type="spellEnd"/>
    </w:p>
    <w:p w14:paraId="506ADC65" w14:textId="77777777" w:rsidR="00772C28" w:rsidRPr="00597E76" w:rsidRDefault="00772C28" w:rsidP="00597E76">
      <w:pPr>
        <w:spacing w:after="0"/>
        <w:ind w:left="4320"/>
        <w:rPr>
          <w:sz w:val="16"/>
        </w:rPr>
      </w:pPr>
      <w:r w:rsidRPr="00597E76">
        <w:rPr>
          <w:sz w:val="16"/>
        </w:rPr>
        <w:t>species</w:t>
      </w:r>
    </w:p>
    <w:p w14:paraId="2E95EF33" w14:textId="77777777" w:rsidR="00772C28" w:rsidRPr="00597E76" w:rsidRDefault="00772C28" w:rsidP="00597E76">
      <w:pPr>
        <w:spacing w:after="0"/>
        <w:ind w:left="4320"/>
        <w:rPr>
          <w:sz w:val="16"/>
        </w:rPr>
      </w:pPr>
      <w:r w:rsidRPr="00597E76">
        <w:rPr>
          <w:sz w:val="16"/>
        </w:rPr>
        <w:t>run</w:t>
      </w:r>
    </w:p>
    <w:p w14:paraId="49064F91" w14:textId="77777777" w:rsidR="00772C28" w:rsidRPr="00597E76" w:rsidRDefault="00772C28" w:rsidP="00597E76">
      <w:pPr>
        <w:spacing w:after="0"/>
        <w:ind w:left="4320"/>
        <w:rPr>
          <w:sz w:val="16"/>
        </w:rPr>
      </w:pPr>
      <w:proofErr w:type="spellStart"/>
      <w:r w:rsidRPr="00597E76">
        <w:rPr>
          <w:sz w:val="16"/>
        </w:rPr>
        <w:t>brood_year</w:t>
      </w:r>
      <w:proofErr w:type="spellEnd"/>
    </w:p>
    <w:p w14:paraId="122757ED" w14:textId="77777777" w:rsidR="00772C28" w:rsidRPr="00597E76" w:rsidRDefault="00772C28" w:rsidP="00597E76">
      <w:pPr>
        <w:spacing w:after="0"/>
        <w:ind w:left="4320"/>
        <w:rPr>
          <w:sz w:val="16"/>
        </w:rPr>
      </w:pPr>
      <w:proofErr w:type="spellStart"/>
      <w:r w:rsidRPr="00597E76">
        <w:rPr>
          <w:sz w:val="16"/>
        </w:rPr>
        <w:t>release_location_code</w:t>
      </w:r>
      <w:proofErr w:type="spellEnd"/>
    </w:p>
    <w:p w14:paraId="0A64E84E" w14:textId="77777777" w:rsidR="00772C28" w:rsidRPr="00597E76" w:rsidRDefault="00772C28" w:rsidP="00597E76">
      <w:pPr>
        <w:spacing w:after="0"/>
        <w:ind w:left="4320"/>
        <w:rPr>
          <w:sz w:val="16"/>
        </w:rPr>
      </w:pPr>
      <w:proofErr w:type="spellStart"/>
      <w:r w:rsidRPr="00597E76">
        <w:rPr>
          <w:sz w:val="16"/>
        </w:rPr>
        <w:t>first_release_date</w:t>
      </w:r>
      <w:proofErr w:type="spellEnd"/>
    </w:p>
    <w:p w14:paraId="5C30BD91" w14:textId="77777777" w:rsidR="00772C28" w:rsidRPr="00597E76" w:rsidRDefault="00772C28" w:rsidP="00597E76">
      <w:pPr>
        <w:spacing w:after="0"/>
        <w:ind w:left="4320"/>
        <w:rPr>
          <w:sz w:val="16"/>
        </w:rPr>
      </w:pPr>
      <w:proofErr w:type="spellStart"/>
      <w:r w:rsidRPr="00597E76">
        <w:rPr>
          <w:sz w:val="16"/>
        </w:rPr>
        <w:t>last_release_date</w:t>
      </w:r>
      <w:proofErr w:type="spellEnd"/>
    </w:p>
    <w:p w14:paraId="54E55D95" w14:textId="77777777" w:rsidR="00772C28" w:rsidRPr="00597E76" w:rsidRDefault="00772C28" w:rsidP="00597E76">
      <w:pPr>
        <w:spacing w:after="0"/>
        <w:ind w:left="4320"/>
        <w:rPr>
          <w:sz w:val="16"/>
        </w:rPr>
      </w:pPr>
      <w:r w:rsidRPr="00597E76">
        <w:rPr>
          <w:sz w:val="16"/>
        </w:rPr>
        <w:t>cwt_1st_mark</w:t>
      </w:r>
    </w:p>
    <w:p w14:paraId="7E440B45" w14:textId="77777777" w:rsidR="00772C28" w:rsidRPr="00597E76" w:rsidRDefault="00772C28" w:rsidP="00597E76">
      <w:pPr>
        <w:spacing w:after="0"/>
        <w:ind w:left="4320"/>
        <w:rPr>
          <w:sz w:val="16"/>
        </w:rPr>
      </w:pPr>
      <w:r w:rsidRPr="00597E76">
        <w:rPr>
          <w:sz w:val="16"/>
        </w:rPr>
        <w:t>cwt_1st_mark_count</w:t>
      </w:r>
    </w:p>
    <w:p w14:paraId="137156B9" w14:textId="77777777" w:rsidR="00772C28" w:rsidRPr="00597E76" w:rsidRDefault="00772C28" w:rsidP="00597E76">
      <w:pPr>
        <w:spacing w:after="0"/>
        <w:ind w:left="4320"/>
        <w:rPr>
          <w:sz w:val="16"/>
        </w:rPr>
      </w:pPr>
      <w:r w:rsidRPr="00597E76">
        <w:rPr>
          <w:sz w:val="16"/>
        </w:rPr>
        <w:t>cwt_2nd_mark</w:t>
      </w:r>
    </w:p>
    <w:p w14:paraId="7E18A609" w14:textId="77777777" w:rsidR="00772C28" w:rsidRPr="00597E76" w:rsidRDefault="00772C28" w:rsidP="00597E76">
      <w:pPr>
        <w:spacing w:after="0"/>
        <w:ind w:left="4320"/>
        <w:rPr>
          <w:sz w:val="16"/>
        </w:rPr>
      </w:pPr>
      <w:r w:rsidRPr="00597E76">
        <w:rPr>
          <w:sz w:val="16"/>
        </w:rPr>
        <w:t>cwt_2nd_mark_count</w:t>
      </w:r>
    </w:p>
    <w:p w14:paraId="12A69544" w14:textId="77777777" w:rsidR="00772C28" w:rsidRPr="00597E76" w:rsidRDefault="00772C28" w:rsidP="00597E76">
      <w:pPr>
        <w:spacing w:after="0"/>
        <w:ind w:left="4320"/>
        <w:rPr>
          <w:sz w:val="16"/>
        </w:rPr>
      </w:pPr>
      <w:r w:rsidRPr="00597E76">
        <w:rPr>
          <w:sz w:val="16"/>
        </w:rPr>
        <w:t>non_cwt_1st_mark</w:t>
      </w:r>
    </w:p>
    <w:p w14:paraId="1BB91E0F" w14:textId="77777777" w:rsidR="00772C28" w:rsidRPr="00597E76" w:rsidRDefault="00772C28" w:rsidP="00597E76">
      <w:pPr>
        <w:spacing w:after="0"/>
        <w:ind w:left="4320"/>
        <w:rPr>
          <w:sz w:val="16"/>
        </w:rPr>
      </w:pPr>
      <w:r w:rsidRPr="00597E76">
        <w:rPr>
          <w:sz w:val="16"/>
        </w:rPr>
        <w:t>non_cwt_1st_mark_count</w:t>
      </w:r>
    </w:p>
    <w:p w14:paraId="27C2DC73" w14:textId="77777777" w:rsidR="00772C28" w:rsidRPr="00597E76" w:rsidRDefault="00772C28" w:rsidP="00597E76">
      <w:pPr>
        <w:spacing w:after="0"/>
        <w:ind w:left="4320"/>
        <w:rPr>
          <w:sz w:val="16"/>
        </w:rPr>
      </w:pPr>
      <w:r w:rsidRPr="00597E76">
        <w:rPr>
          <w:sz w:val="16"/>
        </w:rPr>
        <w:t>non_cwt_2nd_mark</w:t>
      </w:r>
    </w:p>
    <w:p w14:paraId="798FE7B0" w14:textId="77777777" w:rsidR="00772C28" w:rsidRPr="00597E76" w:rsidRDefault="00772C28" w:rsidP="00597E76">
      <w:pPr>
        <w:spacing w:after="0"/>
        <w:ind w:left="4320"/>
        <w:rPr>
          <w:sz w:val="16"/>
        </w:rPr>
      </w:pPr>
      <w:r w:rsidRPr="00597E76">
        <w:rPr>
          <w:sz w:val="16"/>
        </w:rPr>
        <w:t>non_cwt_2nd_mark_count</w:t>
      </w:r>
    </w:p>
    <w:p w14:paraId="20B848D2" w14:textId="77777777" w:rsidR="00772C28" w:rsidRPr="00597E76" w:rsidRDefault="00772C28" w:rsidP="00597E76">
      <w:pPr>
        <w:spacing w:after="0"/>
        <w:ind w:left="4320"/>
        <w:rPr>
          <w:sz w:val="16"/>
        </w:rPr>
      </w:pPr>
      <w:proofErr w:type="spellStart"/>
      <w:r w:rsidRPr="00597E76">
        <w:rPr>
          <w:sz w:val="16"/>
        </w:rPr>
        <w:t>hatchery_location_code</w:t>
      </w:r>
      <w:proofErr w:type="spellEnd"/>
    </w:p>
    <w:p w14:paraId="58CE59C2" w14:textId="77777777" w:rsidR="00772C28" w:rsidRPr="00597E76" w:rsidRDefault="00772C28" w:rsidP="00597E76">
      <w:pPr>
        <w:spacing w:after="0"/>
        <w:ind w:left="4320"/>
        <w:rPr>
          <w:sz w:val="16"/>
        </w:rPr>
      </w:pPr>
      <w:proofErr w:type="spellStart"/>
      <w:r w:rsidRPr="00597E76">
        <w:rPr>
          <w:sz w:val="16"/>
        </w:rPr>
        <w:t>stock_location_name</w:t>
      </w:r>
      <w:proofErr w:type="spellEnd"/>
    </w:p>
    <w:p w14:paraId="7F564D86" w14:textId="77777777" w:rsidR="00772C28" w:rsidRPr="00597E76" w:rsidRDefault="00772C28" w:rsidP="00597E76">
      <w:pPr>
        <w:spacing w:after="0"/>
        <w:ind w:left="4320"/>
        <w:rPr>
          <w:sz w:val="16"/>
        </w:rPr>
      </w:pPr>
      <w:proofErr w:type="spellStart"/>
      <w:r w:rsidRPr="00597E76">
        <w:rPr>
          <w:sz w:val="16"/>
        </w:rPr>
        <w:t>related_group_type</w:t>
      </w:r>
      <w:proofErr w:type="spellEnd"/>
    </w:p>
    <w:p w14:paraId="2CE91D05" w14:textId="77777777" w:rsidR="00772C28" w:rsidRPr="00597E76" w:rsidRDefault="00772C28" w:rsidP="00597E76">
      <w:pPr>
        <w:spacing w:after="0"/>
        <w:ind w:left="4320"/>
        <w:rPr>
          <w:sz w:val="20"/>
        </w:rPr>
      </w:pPr>
      <w:proofErr w:type="spellStart"/>
      <w:r w:rsidRPr="00597E76">
        <w:rPr>
          <w:sz w:val="16"/>
        </w:rPr>
        <w:t>related_group_id</w:t>
      </w:r>
      <w:proofErr w:type="spellEnd"/>
    </w:p>
    <w:p w14:paraId="060B0EBA" w14:textId="77777777" w:rsidR="00365249" w:rsidRDefault="00365249" w:rsidP="0001195B">
      <w:pPr>
        <w:spacing w:after="0"/>
      </w:pPr>
    </w:p>
    <w:p w14:paraId="7140BB1A" w14:textId="77777777" w:rsidR="00772C28" w:rsidRDefault="00365249" w:rsidP="0001195B">
      <w:pPr>
        <w:spacing w:after="0"/>
      </w:pPr>
      <w:r>
        <w:t xml:space="preserve">Upon validating the user list and clicking the ‘Run’ button, results will be returned to your screen/email; these, less the </w:t>
      </w:r>
      <w:r w:rsidR="00521407">
        <w:t xml:space="preserve">junk </w:t>
      </w:r>
      <w:r>
        <w:t xml:space="preserve">header </w:t>
      </w:r>
      <w:r w:rsidR="00521407">
        <w:t xml:space="preserve">(browser report only) </w:t>
      </w:r>
      <w:r>
        <w:t>text that reads ‘</w:t>
      </w:r>
      <w:r w:rsidRPr="00365249">
        <w:t xml:space="preserve">You are here: Home  </w:t>
      </w:r>
      <w:r>
        <w:t>&gt;</w:t>
      </w:r>
      <w:r w:rsidRPr="00365249">
        <w:t xml:space="preserve"> RMIS Standard Reporting  </w:t>
      </w:r>
      <w:r>
        <w:t>&gt;</w:t>
      </w:r>
      <w:r w:rsidRPr="00365249">
        <w:t xml:space="preserve"> Query Results  </w:t>
      </w:r>
      <w:r>
        <w:t>&gt;</w:t>
      </w:r>
      <w:r w:rsidRPr="00365249">
        <w:t xml:space="preserve"> Report CSV</w:t>
      </w:r>
      <w:r>
        <w:t xml:space="preserve">’ can be copied/pasted into a text editor </w:t>
      </w:r>
      <w:r w:rsidR="00AA7786">
        <w:t>and saved for importing to the Filter Database</w:t>
      </w:r>
      <w:r>
        <w:t xml:space="preserve">. </w:t>
      </w:r>
    </w:p>
    <w:p w14:paraId="5B56C3DD" w14:textId="77777777" w:rsidR="00772C28" w:rsidRDefault="00772C28" w:rsidP="0001195B">
      <w:pPr>
        <w:spacing w:after="0"/>
      </w:pPr>
    </w:p>
    <w:p w14:paraId="2AA4D306" w14:textId="77777777" w:rsidR="00772C28" w:rsidRDefault="00772C28" w:rsidP="0001195B">
      <w:pPr>
        <w:spacing w:after="0"/>
      </w:pPr>
      <w:r>
        <w:rPr>
          <w:noProof/>
        </w:rPr>
        <w:drawing>
          <wp:inline distT="0" distB="0" distL="0" distR="0" wp14:anchorId="61B4C623" wp14:editId="6F220CEC">
            <wp:extent cx="6083300" cy="346074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2" t="9739" r="57877" b="20511"/>
                    <a:stretch/>
                  </pic:blipFill>
                  <pic:spPr bwMode="auto">
                    <a:xfrm>
                      <a:off x="0" y="0"/>
                      <a:ext cx="6090804" cy="3465018"/>
                    </a:xfrm>
                    <a:prstGeom prst="rect">
                      <a:avLst/>
                    </a:prstGeom>
                    <a:ln>
                      <a:noFill/>
                    </a:ln>
                    <a:extLst>
                      <a:ext uri="{53640926-AAD7-44D8-BBD7-CCE9431645EC}">
                        <a14:shadowObscured xmlns:a14="http://schemas.microsoft.com/office/drawing/2010/main"/>
                      </a:ext>
                    </a:extLst>
                  </pic:spPr>
                </pic:pic>
              </a:graphicData>
            </a:graphic>
          </wp:inline>
        </w:drawing>
      </w:r>
    </w:p>
    <w:p w14:paraId="10404993" w14:textId="77777777" w:rsidR="0001195B" w:rsidRDefault="00772C28" w:rsidP="0001195B">
      <w:pPr>
        <w:spacing w:after="0"/>
      </w:pPr>
      <w:r w:rsidRPr="00E91B1B">
        <w:rPr>
          <w:b/>
        </w:rPr>
        <w:t>Figure 5.1.</w:t>
      </w:r>
      <w:r>
        <w:t xml:space="preserve"> RMIS’s ‘Tagged Releases’ query form, wherein the set of codes desired is specified.</w:t>
      </w:r>
      <w:r w:rsidR="00EF4EE4">
        <w:t xml:space="preserve"> </w:t>
      </w:r>
    </w:p>
    <w:p w14:paraId="0D534F51" w14:textId="77777777" w:rsidR="00E91B1B" w:rsidRDefault="00E91B1B" w:rsidP="0001195B">
      <w:pPr>
        <w:spacing w:after="0"/>
      </w:pPr>
    </w:p>
    <w:p w14:paraId="501691C5" w14:textId="77777777" w:rsidR="00772C28" w:rsidRDefault="00772C28" w:rsidP="0001195B">
      <w:pPr>
        <w:spacing w:after="0"/>
      </w:pPr>
      <w:r>
        <w:rPr>
          <w:noProof/>
        </w:rPr>
        <w:lastRenderedPageBreak/>
        <w:drawing>
          <wp:inline distT="0" distB="0" distL="0" distR="0" wp14:anchorId="08569C45" wp14:editId="7DB5B125">
            <wp:extent cx="610235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98" r="58962" b="18115"/>
                    <a:stretch/>
                  </pic:blipFill>
                  <pic:spPr bwMode="auto">
                    <a:xfrm>
                      <a:off x="0" y="0"/>
                      <a:ext cx="6102862" cy="3727763"/>
                    </a:xfrm>
                    <a:prstGeom prst="rect">
                      <a:avLst/>
                    </a:prstGeom>
                    <a:ln>
                      <a:noFill/>
                    </a:ln>
                    <a:extLst>
                      <a:ext uri="{53640926-AAD7-44D8-BBD7-CCE9431645EC}">
                        <a14:shadowObscured xmlns:a14="http://schemas.microsoft.com/office/drawing/2010/main"/>
                      </a:ext>
                    </a:extLst>
                  </pic:spPr>
                </pic:pic>
              </a:graphicData>
            </a:graphic>
          </wp:inline>
        </w:drawing>
      </w:r>
    </w:p>
    <w:p w14:paraId="0CE30704" w14:textId="77777777" w:rsidR="00772C28" w:rsidRDefault="00772C28" w:rsidP="0001195B">
      <w:pPr>
        <w:spacing w:after="0"/>
      </w:pPr>
      <w:r w:rsidRPr="00E91B1B">
        <w:rPr>
          <w:b/>
        </w:rPr>
        <w:t xml:space="preserve">Figure 5.2. </w:t>
      </w:r>
      <w:r>
        <w:t>Form for specifying query result specs, specifically report type (CSV).</w:t>
      </w:r>
    </w:p>
    <w:p w14:paraId="7C90CCC3" w14:textId="77777777" w:rsidR="00772C28" w:rsidRDefault="00772C28" w:rsidP="0001195B">
      <w:pPr>
        <w:spacing w:after="0"/>
      </w:pPr>
    </w:p>
    <w:p w14:paraId="5A0C4A67" w14:textId="77777777" w:rsidR="00772C28" w:rsidRDefault="00772C28" w:rsidP="0001195B">
      <w:pPr>
        <w:spacing w:after="0"/>
      </w:pPr>
    </w:p>
    <w:p w14:paraId="248F2B1C" w14:textId="77777777" w:rsidR="00772C28" w:rsidRDefault="00772C28" w:rsidP="0001195B">
      <w:pPr>
        <w:spacing w:after="0"/>
      </w:pPr>
      <w:r>
        <w:rPr>
          <w:noProof/>
        </w:rPr>
        <w:drawing>
          <wp:inline distT="0" distB="0" distL="0" distR="0" wp14:anchorId="3E59CD7B" wp14:editId="162CB709">
            <wp:extent cx="6126480" cy="321868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7" t="3164" r="40598" b="5064"/>
                    <a:stretch/>
                  </pic:blipFill>
                  <pic:spPr bwMode="auto">
                    <a:xfrm>
                      <a:off x="0" y="0"/>
                      <a:ext cx="6126480" cy="3218688"/>
                    </a:xfrm>
                    <a:prstGeom prst="rect">
                      <a:avLst/>
                    </a:prstGeom>
                    <a:ln>
                      <a:noFill/>
                    </a:ln>
                    <a:extLst>
                      <a:ext uri="{53640926-AAD7-44D8-BBD7-CCE9431645EC}">
                        <a14:shadowObscured xmlns:a14="http://schemas.microsoft.com/office/drawing/2010/main"/>
                      </a:ext>
                    </a:extLst>
                  </pic:spPr>
                </pic:pic>
              </a:graphicData>
            </a:graphic>
          </wp:inline>
        </w:drawing>
      </w:r>
    </w:p>
    <w:p w14:paraId="237594E9" w14:textId="77777777" w:rsidR="00772C28" w:rsidRPr="001635C4" w:rsidRDefault="00772C28" w:rsidP="0001195B">
      <w:pPr>
        <w:spacing w:after="0"/>
      </w:pPr>
      <w:r w:rsidRPr="00A025AA">
        <w:rPr>
          <w:b/>
        </w:rPr>
        <w:t>Figure 5.3.</w:t>
      </w:r>
      <w:r>
        <w:t xml:space="preserve"> Sub-form for setting a User List of fields to be included in query results.</w:t>
      </w:r>
    </w:p>
    <w:p w14:paraId="70DE69E9" w14:textId="77777777" w:rsidR="0001195B" w:rsidRPr="001635C4" w:rsidRDefault="0001195B" w:rsidP="0001195B">
      <w:pPr>
        <w:spacing w:after="0"/>
      </w:pPr>
    </w:p>
    <w:p w14:paraId="1F92037C" w14:textId="77777777" w:rsidR="0001195B" w:rsidRDefault="00365249" w:rsidP="0001195B">
      <w:pPr>
        <w:spacing w:after="0"/>
      </w:pPr>
      <w:r>
        <w:lastRenderedPageBreak/>
        <w:t>The steps followed for running the custom ‘Releases: Tagged Releases’ query are now repeated for the ‘Recoveries: By Tag Code’ query, only this time, the custom User List will include the following fields (NOTE: unlike releases, only 180 codes can entered here):</w:t>
      </w:r>
    </w:p>
    <w:p w14:paraId="3F9C7EFE" w14:textId="77777777" w:rsidR="00365249" w:rsidRDefault="00365249" w:rsidP="0001195B">
      <w:pPr>
        <w:spacing w:after="0"/>
      </w:pPr>
    </w:p>
    <w:p w14:paraId="71C0B308" w14:textId="77777777" w:rsidR="00365249" w:rsidRPr="00AF7173" w:rsidRDefault="00365249" w:rsidP="00B41F94">
      <w:pPr>
        <w:spacing w:after="0"/>
        <w:ind w:left="4320"/>
        <w:rPr>
          <w:sz w:val="16"/>
          <w:szCs w:val="16"/>
        </w:rPr>
      </w:pPr>
      <w:proofErr w:type="spellStart"/>
      <w:r w:rsidRPr="00AF7173">
        <w:rPr>
          <w:sz w:val="16"/>
          <w:szCs w:val="16"/>
        </w:rPr>
        <w:t>recovery_id</w:t>
      </w:r>
      <w:proofErr w:type="spellEnd"/>
    </w:p>
    <w:p w14:paraId="08A1352B" w14:textId="77777777" w:rsidR="00365249" w:rsidRPr="00AF7173" w:rsidRDefault="00365249" w:rsidP="00B41F94">
      <w:pPr>
        <w:spacing w:after="0"/>
        <w:ind w:left="4320"/>
        <w:rPr>
          <w:sz w:val="16"/>
          <w:szCs w:val="16"/>
        </w:rPr>
      </w:pPr>
      <w:proofErr w:type="spellStart"/>
      <w:r w:rsidRPr="00AF7173">
        <w:rPr>
          <w:sz w:val="16"/>
          <w:szCs w:val="16"/>
        </w:rPr>
        <w:t>recovery_date</w:t>
      </w:r>
      <w:proofErr w:type="spellEnd"/>
    </w:p>
    <w:p w14:paraId="2B815E75" w14:textId="77777777" w:rsidR="00365249" w:rsidRPr="00AF7173" w:rsidRDefault="00365249" w:rsidP="00B41F94">
      <w:pPr>
        <w:spacing w:after="0"/>
        <w:ind w:left="4320"/>
        <w:rPr>
          <w:sz w:val="16"/>
          <w:szCs w:val="16"/>
        </w:rPr>
      </w:pPr>
      <w:proofErr w:type="spellStart"/>
      <w:r w:rsidRPr="00AF7173">
        <w:rPr>
          <w:sz w:val="16"/>
          <w:szCs w:val="16"/>
        </w:rPr>
        <w:t>period_type</w:t>
      </w:r>
      <w:proofErr w:type="spellEnd"/>
    </w:p>
    <w:p w14:paraId="1D116BF3" w14:textId="77777777" w:rsidR="00365249" w:rsidRPr="00AF7173" w:rsidRDefault="00365249" w:rsidP="00B41F94">
      <w:pPr>
        <w:spacing w:after="0"/>
        <w:ind w:left="4320"/>
        <w:rPr>
          <w:sz w:val="16"/>
          <w:szCs w:val="16"/>
        </w:rPr>
      </w:pPr>
      <w:r w:rsidRPr="00AF7173">
        <w:rPr>
          <w:sz w:val="16"/>
          <w:szCs w:val="16"/>
        </w:rPr>
        <w:t>period</w:t>
      </w:r>
    </w:p>
    <w:p w14:paraId="4066FAA8" w14:textId="77777777" w:rsidR="00365249" w:rsidRPr="00AF7173" w:rsidRDefault="00365249" w:rsidP="00B41F94">
      <w:pPr>
        <w:spacing w:after="0"/>
        <w:ind w:left="4320"/>
        <w:rPr>
          <w:sz w:val="16"/>
          <w:szCs w:val="16"/>
        </w:rPr>
      </w:pPr>
      <w:r w:rsidRPr="00AF7173">
        <w:rPr>
          <w:sz w:val="16"/>
          <w:szCs w:val="16"/>
        </w:rPr>
        <w:t>species</w:t>
      </w:r>
    </w:p>
    <w:p w14:paraId="49AACD68" w14:textId="77777777" w:rsidR="00365249" w:rsidRPr="00AF7173" w:rsidRDefault="00365249" w:rsidP="00B41F94">
      <w:pPr>
        <w:spacing w:after="0"/>
        <w:ind w:left="4320"/>
        <w:rPr>
          <w:sz w:val="16"/>
          <w:szCs w:val="16"/>
        </w:rPr>
      </w:pPr>
      <w:r w:rsidRPr="00AF7173">
        <w:rPr>
          <w:sz w:val="16"/>
          <w:szCs w:val="16"/>
        </w:rPr>
        <w:t>sex</w:t>
      </w:r>
    </w:p>
    <w:p w14:paraId="3896E879" w14:textId="77777777" w:rsidR="00365249" w:rsidRPr="00AF7173" w:rsidRDefault="00365249" w:rsidP="00B41F94">
      <w:pPr>
        <w:spacing w:after="0"/>
        <w:ind w:left="4320"/>
        <w:rPr>
          <w:sz w:val="16"/>
          <w:szCs w:val="16"/>
        </w:rPr>
      </w:pPr>
      <w:r w:rsidRPr="00AF7173">
        <w:rPr>
          <w:sz w:val="16"/>
          <w:szCs w:val="16"/>
        </w:rPr>
        <w:t>length</w:t>
      </w:r>
    </w:p>
    <w:p w14:paraId="10612DB2" w14:textId="77777777" w:rsidR="00365249" w:rsidRPr="00AF7173" w:rsidRDefault="00365249" w:rsidP="00B41F94">
      <w:pPr>
        <w:spacing w:after="0"/>
        <w:ind w:left="4320"/>
        <w:rPr>
          <w:sz w:val="16"/>
          <w:szCs w:val="16"/>
        </w:rPr>
      </w:pPr>
      <w:proofErr w:type="spellStart"/>
      <w:r w:rsidRPr="00AF7173">
        <w:rPr>
          <w:sz w:val="16"/>
          <w:szCs w:val="16"/>
        </w:rPr>
        <w:t>length_code</w:t>
      </w:r>
      <w:proofErr w:type="spellEnd"/>
    </w:p>
    <w:p w14:paraId="7B22C0EE" w14:textId="77777777" w:rsidR="00365249" w:rsidRPr="00AF7173" w:rsidRDefault="00365249" w:rsidP="00B41F94">
      <w:pPr>
        <w:spacing w:after="0"/>
        <w:ind w:left="4320"/>
        <w:rPr>
          <w:sz w:val="16"/>
          <w:szCs w:val="16"/>
        </w:rPr>
      </w:pPr>
      <w:proofErr w:type="spellStart"/>
      <w:r w:rsidRPr="00AF7173">
        <w:rPr>
          <w:sz w:val="16"/>
          <w:szCs w:val="16"/>
        </w:rPr>
        <w:t>tag_code</w:t>
      </w:r>
      <w:proofErr w:type="spellEnd"/>
    </w:p>
    <w:p w14:paraId="7F505E4C" w14:textId="77777777" w:rsidR="00365249" w:rsidRPr="00AF7173" w:rsidRDefault="00365249" w:rsidP="00B41F94">
      <w:pPr>
        <w:spacing w:after="0"/>
        <w:ind w:left="4320"/>
        <w:rPr>
          <w:sz w:val="16"/>
          <w:szCs w:val="16"/>
        </w:rPr>
      </w:pPr>
      <w:proofErr w:type="spellStart"/>
      <w:r w:rsidRPr="00AF7173">
        <w:rPr>
          <w:sz w:val="16"/>
          <w:szCs w:val="16"/>
        </w:rPr>
        <w:t>tag_status</w:t>
      </w:r>
      <w:proofErr w:type="spellEnd"/>
    </w:p>
    <w:p w14:paraId="493E82EB" w14:textId="77777777" w:rsidR="00365249" w:rsidRPr="00AF7173" w:rsidRDefault="00365249" w:rsidP="00B41F94">
      <w:pPr>
        <w:spacing w:after="0"/>
        <w:ind w:left="4320"/>
        <w:rPr>
          <w:sz w:val="16"/>
          <w:szCs w:val="16"/>
        </w:rPr>
      </w:pPr>
      <w:proofErr w:type="spellStart"/>
      <w:r w:rsidRPr="00AF7173">
        <w:rPr>
          <w:sz w:val="16"/>
          <w:szCs w:val="16"/>
        </w:rPr>
        <w:t>estimation_level</w:t>
      </w:r>
      <w:proofErr w:type="spellEnd"/>
    </w:p>
    <w:p w14:paraId="7E314E34" w14:textId="77777777" w:rsidR="00365249" w:rsidRPr="00AF7173" w:rsidRDefault="00365249" w:rsidP="00B41F94">
      <w:pPr>
        <w:spacing w:after="0"/>
        <w:ind w:left="4320"/>
        <w:rPr>
          <w:sz w:val="16"/>
          <w:szCs w:val="16"/>
        </w:rPr>
      </w:pPr>
      <w:proofErr w:type="spellStart"/>
      <w:r w:rsidRPr="00AF7173">
        <w:rPr>
          <w:sz w:val="16"/>
          <w:szCs w:val="16"/>
        </w:rPr>
        <w:t>recovery_location_code</w:t>
      </w:r>
      <w:proofErr w:type="spellEnd"/>
    </w:p>
    <w:p w14:paraId="4492231E" w14:textId="77777777" w:rsidR="00365249" w:rsidRPr="00AF7173" w:rsidRDefault="00365249" w:rsidP="00B41F94">
      <w:pPr>
        <w:spacing w:after="0"/>
        <w:ind w:left="4320"/>
        <w:rPr>
          <w:sz w:val="16"/>
          <w:szCs w:val="16"/>
        </w:rPr>
      </w:pPr>
      <w:r w:rsidRPr="00AF7173">
        <w:rPr>
          <w:sz w:val="16"/>
          <w:szCs w:val="16"/>
        </w:rPr>
        <w:t>fishery</w:t>
      </w:r>
    </w:p>
    <w:p w14:paraId="355A040D" w14:textId="77777777" w:rsidR="00365249" w:rsidRPr="00AF7173" w:rsidRDefault="00365249" w:rsidP="00B41F94">
      <w:pPr>
        <w:spacing w:after="0"/>
        <w:ind w:left="4320"/>
        <w:rPr>
          <w:sz w:val="16"/>
          <w:szCs w:val="16"/>
        </w:rPr>
      </w:pPr>
      <w:proofErr w:type="spellStart"/>
      <w:r w:rsidRPr="00AF7173">
        <w:rPr>
          <w:sz w:val="16"/>
          <w:szCs w:val="16"/>
        </w:rPr>
        <w:t>estimated_number</w:t>
      </w:r>
      <w:proofErr w:type="spellEnd"/>
    </w:p>
    <w:p w14:paraId="595A2B81" w14:textId="77777777" w:rsidR="00365249" w:rsidRPr="00AF7173" w:rsidRDefault="00365249" w:rsidP="00B41F94">
      <w:pPr>
        <w:spacing w:after="0"/>
        <w:ind w:left="4320"/>
        <w:rPr>
          <w:sz w:val="16"/>
          <w:szCs w:val="16"/>
        </w:rPr>
      </w:pPr>
      <w:proofErr w:type="spellStart"/>
      <w:r w:rsidRPr="00AF7173">
        <w:rPr>
          <w:sz w:val="16"/>
          <w:szCs w:val="16"/>
        </w:rPr>
        <w:t>sample_type</w:t>
      </w:r>
      <w:proofErr w:type="spellEnd"/>
    </w:p>
    <w:p w14:paraId="7343EA52" w14:textId="77777777" w:rsidR="00365249" w:rsidRPr="00AF7173" w:rsidRDefault="00365249" w:rsidP="00B41F94">
      <w:pPr>
        <w:spacing w:after="0"/>
        <w:ind w:left="4320"/>
        <w:rPr>
          <w:sz w:val="16"/>
          <w:szCs w:val="16"/>
        </w:rPr>
      </w:pPr>
      <w:proofErr w:type="spellStart"/>
      <w:r w:rsidRPr="00AF7173">
        <w:rPr>
          <w:sz w:val="16"/>
          <w:szCs w:val="16"/>
        </w:rPr>
        <w:t>run_year</w:t>
      </w:r>
      <w:proofErr w:type="spellEnd"/>
    </w:p>
    <w:p w14:paraId="0F8152AA" w14:textId="77777777" w:rsidR="00365249" w:rsidRPr="00AF7173" w:rsidRDefault="00365249" w:rsidP="00B41F94">
      <w:pPr>
        <w:spacing w:after="0"/>
        <w:ind w:left="4320"/>
        <w:rPr>
          <w:sz w:val="16"/>
          <w:szCs w:val="16"/>
        </w:rPr>
      </w:pPr>
      <w:proofErr w:type="spellStart"/>
      <w:r w:rsidRPr="00AF7173">
        <w:rPr>
          <w:sz w:val="16"/>
          <w:szCs w:val="16"/>
        </w:rPr>
        <w:t>recorded_mark</w:t>
      </w:r>
      <w:proofErr w:type="spellEnd"/>
    </w:p>
    <w:p w14:paraId="6F4CF56F" w14:textId="77777777" w:rsidR="00365249" w:rsidRPr="00AF7173" w:rsidRDefault="00365249" w:rsidP="00B41F94">
      <w:pPr>
        <w:spacing w:after="0"/>
        <w:ind w:left="4320"/>
        <w:rPr>
          <w:sz w:val="16"/>
          <w:szCs w:val="16"/>
        </w:rPr>
      </w:pPr>
      <w:proofErr w:type="spellStart"/>
      <w:r w:rsidRPr="00AF7173">
        <w:rPr>
          <w:sz w:val="16"/>
          <w:szCs w:val="16"/>
        </w:rPr>
        <w:t>catch_sample_id</w:t>
      </w:r>
      <w:proofErr w:type="spellEnd"/>
    </w:p>
    <w:p w14:paraId="76708D92" w14:textId="77777777" w:rsidR="00365249" w:rsidRPr="00AF7173" w:rsidRDefault="00365249" w:rsidP="00B41F94">
      <w:pPr>
        <w:spacing w:after="0"/>
        <w:ind w:left="4320"/>
        <w:rPr>
          <w:sz w:val="16"/>
          <w:szCs w:val="16"/>
        </w:rPr>
      </w:pPr>
      <w:proofErr w:type="spellStart"/>
      <w:r w:rsidRPr="00AF7173">
        <w:rPr>
          <w:sz w:val="16"/>
          <w:szCs w:val="16"/>
        </w:rPr>
        <w:t>detection_method</w:t>
      </w:r>
      <w:proofErr w:type="spellEnd"/>
    </w:p>
    <w:p w14:paraId="56F409C2" w14:textId="77777777" w:rsidR="00365249" w:rsidRPr="00AF7173" w:rsidRDefault="00365249" w:rsidP="00B41F94">
      <w:pPr>
        <w:spacing w:after="0"/>
        <w:ind w:left="4320"/>
        <w:rPr>
          <w:sz w:val="16"/>
          <w:szCs w:val="16"/>
        </w:rPr>
      </w:pPr>
      <w:proofErr w:type="spellStart"/>
      <w:r w:rsidRPr="00AF7173">
        <w:rPr>
          <w:sz w:val="16"/>
          <w:szCs w:val="16"/>
        </w:rPr>
        <w:t>sampled_maturity</w:t>
      </w:r>
      <w:proofErr w:type="spellEnd"/>
    </w:p>
    <w:p w14:paraId="6B272AB8" w14:textId="77777777" w:rsidR="00365249" w:rsidRPr="00AF7173" w:rsidRDefault="00365249" w:rsidP="00B41F94">
      <w:pPr>
        <w:spacing w:after="0"/>
        <w:ind w:left="4320"/>
        <w:rPr>
          <w:sz w:val="16"/>
          <w:szCs w:val="16"/>
        </w:rPr>
      </w:pPr>
      <w:proofErr w:type="spellStart"/>
      <w:r w:rsidRPr="00AF7173">
        <w:rPr>
          <w:sz w:val="16"/>
          <w:szCs w:val="16"/>
        </w:rPr>
        <w:t>reporting_agency</w:t>
      </w:r>
      <w:proofErr w:type="spellEnd"/>
    </w:p>
    <w:p w14:paraId="589ECD7A" w14:textId="77777777" w:rsidR="00365249" w:rsidRDefault="00365249" w:rsidP="00B41F94">
      <w:pPr>
        <w:spacing w:after="0"/>
        <w:ind w:left="4320"/>
      </w:pPr>
      <w:proofErr w:type="spellStart"/>
      <w:r w:rsidRPr="00AF7173">
        <w:rPr>
          <w:sz w:val="16"/>
          <w:szCs w:val="16"/>
        </w:rPr>
        <w:t>adclip_selective_fishery</w:t>
      </w:r>
      <w:proofErr w:type="spellEnd"/>
    </w:p>
    <w:p w14:paraId="5F3DAC3E" w14:textId="77777777" w:rsidR="00365249" w:rsidRDefault="00365249" w:rsidP="0001195B">
      <w:pPr>
        <w:spacing w:after="0"/>
      </w:pPr>
    </w:p>
    <w:p w14:paraId="5C05A814" w14:textId="77777777" w:rsidR="000F09DE" w:rsidRDefault="000F09DE" w:rsidP="0001195B">
      <w:pPr>
        <w:spacing w:after="0"/>
      </w:pPr>
      <w:r>
        <w:t>Query results can now be saved</w:t>
      </w:r>
      <w:r w:rsidR="00FE4A74">
        <w:t xml:space="preserve"> as a CSV</w:t>
      </w:r>
      <w:r>
        <w:t xml:space="preserve"> import</w:t>
      </w:r>
      <w:r w:rsidR="00FE4A74">
        <w:t>ed</w:t>
      </w:r>
      <w:r>
        <w:t xml:space="preserve"> into the Filter Database.</w:t>
      </w:r>
      <w:r w:rsidR="00FE4A74">
        <w:t xml:space="preserve"> Because it will take multiple </w:t>
      </w:r>
      <w:r w:rsidR="00521407">
        <w:t>queries to get release information for the 700+ CWT codes included in the FRAM calibration dataset</w:t>
      </w:r>
      <w:r w:rsidR="00FE4A74">
        <w:t>, be sure to save these with clearly defined names</w:t>
      </w:r>
      <w:r w:rsidR="00521407">
        <w:t xml:space="preserve"> or append them to a single, growing CSV (be sure to remove column headings if you append output)</w:t>
      </w:r>
      <w:r w:rsidR="00FE4A74">
        <w:t xml:space="preserve">. Also, </w:t>
      </w:r>
      <w:r w:rsidR="00A025AA">
        <w:t xml:space="preserve">be careful when </w:t>
      </w:r>
      <w:r w:rsidR="00FE4A74">
        <w:t xml:space="preserve">opening/viewing these query results before importing into Filter Database; CSVs open </w:t>
      </w:r>
      <w:r w:rsidR="009C59F1">
        <w:t>readily</w:t>
      </w:r>
      <w:r w:rsidR="00FE4A74">
        <w:t xml:space="preserve"> in Excel and </w:t>
      </w:r>
      <w:r w:rsidR="009C59F1">
        <w:t>can be</w:t>
      </w:r>
      <w:r w:rsidR="00FE4A74">
        <w:t xml:space="preserve"> </w:t>
      </w:r>
      <w:r w:rsidR="00A025AA">
        <w:t>unintentionally</w:t>
      </w:r>
      <w:r w:rsidR="009C59F1">
        <w:t xml:space="preserve"> </w:t>
      </w:r>
      <w:r w:rsidR="00FE4A74">
        <w:t xml:space="preserve">reformatted upon opening (e.g., </w:t>
      </w:r>
      <w:r w:rsidR="00A025AA">
        <w:t xml:space="preserve">text to numeric </w:t>
      </w:r>
      <w:r w:rsidR="00521407">
        <w:t xml:space="preserve">will </w:t>
      </w:r>
      <w:r w:rsidR="00FE4A74">
        <w:t xml:space="preserve">drop leading zeros on </w:t>
      </w:r>
      <w:r w:rsidR="00521407">
        <w:t xml:space="preserve">some </w:t>
      </w:r>
      <w:r w:rsidR="00FE4A74">
        <w:t>codes).</w:t>
      </w:r>
    </w:p>
    <w:p w14:paraId="600DF423" w14:textId="77777777" w:rsidR="00365249" w:rsidRDefault="00365249" w:rsidP="0001195B">
      <w:pPr>
        <w:spacing w:after="0"/>
      </w:pPr>
    </w:p>
    <w:p w14:paraId="125BB9A3" w14:textId="77777777" w:rsidR="00365249" w:rsidRPr="001635C4" w:rsidRDefault="00365249" w:rsidP="0001195B">
      <w:pPr>
        <w:spacing w:after="0"/>
      </w:pPr>
    </w:p>
    <w:p w14:paraId="63ED4A4D" w14:textId="77777777" w:rsidR="0001195B" w:rsidRPr="001A0676" w:rsidRDefault="0001195B" w:rsidP="0001195B">
      <w:pPr>
        <w:pStyle w:val="ListParagraph"/>
        <w:numPr>
          <w:ilvl w:val="0"/>
          <w:numId w:val="1"/>
        </w:numPr>
        <w:spacing w:after="0"/>
        <w:outlineLvl w:val="0"/>
        <w:rPr>
          <w:b/>
          <w:sz w:val="26"/>
          <w:szCs w:val="26"/>
        </w:rPr>
      </w:pPr>
      <w:bookmarkStart w:id="7" w:name="_Toc453861381"/>
      <w:r w:rsidRPr="001A0676">
        <w:rPr>
          <w:b/>
          <w:sz w:val="26"/>
          <w:szCs w:val="26"/>
        </w:rPr>
        <w:t xml:space="preserve">Step 3: </w:t>
      </w:r>
      <w:r w:rsidR="00AC4E1D" w:rsidRPr="001A0676">
        <w:rPr>
          <w:b/>
          <w:sz w:val="26"/>
          <w:szCs w:val="26"/>
        </w:rPr>
        <w:t>Filter RMIS data for importing to CAS</w:t>
      </w:r>
      <w:bookmarkEnd w:id="7"/>
    </w:p>
    <w:p w14:paraId="21484CA2" w14:textId="77777777" w:rsidR="0001195B" w:rsidRPr="001635C4" w:rsidRDefault="0001195B" w:rsidP="0001195B">
      <w:pPr>
        <w:spacing w:after="0"/>
      </w:pPr>
    </w:p>
    <w:p w14:paraId="6DB0A277" w14:textId="77777777" w:rsidR="0001195B" w:rsidRDefault="00521407" w:rsidP="0001195B">
      <w:pPr>
        <w:spacing w:after="0"/>
      </w:pPr>
      <w:r>
        <w:t xml:space="preserve">The release and recovery CSV files constructed in Step 2 can now be imported directly into the Filter Database. </w:t>
      </w:r>
      <w:r w:rsidR="00F7490D">
        <w:t>This is achieved via the Microsoft Access functions under External Data &gt; Import &amp; Link &gt; Text File. This allows you to specify the appropriate Releases.CSV or Recoveries.CSV file in the ‘File Name field’ (browse and point to accordingly) and append records to the appropriate database table (RELEASES or RECOVERIES). To minimize potential error, it is generally advisable to start with a clean Filter Database for these steps.</w:t>
      </w:r>
    </w:p>
    <w:p w14:paraId="2C55913D" w14:textId="77777777" w:rsidR="00F7490D" w:rsidRDefault="00F7490D" w:rsidP="0001195B">
      <w:pPr>
        <w:spacing w:after="0"/>
      </w:pPr>
    </w:p>
    <w:p w14:paraId="69B19B1D" w14:textId="77777777" w:rsidR="00F7490D" w:rsidRDefault="0093460C" w:rsidP="0001195B">
      <w:pPr>
        <w:spacing w:after="0"/>
      </w:pPr>
      <w:r>
        <w:t>After loading RMIS</w:t>
      </w:r>
      <w:r w:rsidR="00F7490D">
        <w:t xml:space="preserve"> query results, the Filter Database’s ‘STKCDS’ table (Figure 6.1) must be populated with the tag codes contained in the release and recovery datasets.</w:t>
      </w:r>
      <w:r w:rsidR="00DF3915">
        <w:t xml:space="preserve"> </w:t>
      </w:r>
      <w:r w:rsidR="005E6438">
        <w:t xml:space="preserve">The three letter abbreviations in the STOCK field must follow existing conventions (i.e., </w:t>
      </w:r>
      <w:r>
        <w:t xml:space="preserve">be </w:t>
      </w:r>
      <w:r w:rsidR="005E6438">
        <w:t>in the CAS ‘</w:t>
      </w:r>
      <w:proofErr w:type="spellStart"/>
      <w:r w:rsidR="005E6438">
        <w:t>SpeciesStock</w:t>
      </w:r>
      <w:proofErr w:type="spellEnd"/>
      <w:r w:rsidR="005E6438">
        <w:t xml:space="preserve">’ table), otherwise records </w:t>
      </w:r>
      <w:r w:rsidR="005E6438">
        <w:lastRenderedPageBreak/>
        <w:t>will be rejected</w:t>
      </w:r>
      <w:r>
        <w:t xml:space="preserve"> [Note: although all FRAM stocks are already covered, n</w:t>
      </w:r>
      <w:r w:rsidR="005E6438">
        <w:t>ew stocks can be added</w:t>
      </w:r>
      <w:r>
        <w:t xml:space="preserve"> via</w:t>
      </w:r>
      <w:r w:rsidR="005E6438">
        <w:t xml:space="preserve"> </w:t>
      </w:r>
      <w:r>
        <w:t>steps contained in</w:t>
      </w:r>
      <w:r w:rsidR="005E6438">
        <w:t xml:space="preserve"> CTC </w:t>
      </w:r>
      <w:r>
        <w:t xml:space="preserve">CAS </w:t>
      </w:r>
      <w:r w:rsidR="005E6438">
        <w:t>help file</w:t>
      </w:r>
      <w:r>
        <w:t>s]</w:t>
      </w:r>
      <w:r w:rsidR="005E6438">
        <w:t xml:space="preserve">. </w:t>
      </w:r>
    </w:p>
    <w:p w14:paraId="5D988C16" w14:textId="77777777" w:rsidR="00F7490D" w:rsidRDefault="00F7490D" w:rsidP="0001195B">
      <w:pPr>
        <w:spacing w:after="0"/>
      </w:pPr>
    </w:p>
    <w:p w14:paraId="40431F0E" w14:textId="77777777" w:rsidR="00F7490D" w:rsidRPr="00F7490D" w:rsidRDefault="00F7490D" w:rsidP="00DF3915">
      <w:pPr>
        <w:spacing w:after="0"/>
        <w:rPr>
          <w:b/>
        </w:rPr>
      </w:pPr>
      <w:r>
        <w:rPr>
          <w:noProof/>
        </w:rPr>
        <w:drawing>
          <wp:inline distT="0" distB="0" distL="0" distR="0" wp14:anchorId="4C769575" wp14:editId="7C508463">
            <wp:extent cx="5559552" cy="3557016"/>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99" r="49252"/>
                    <a:stretch/>
                  </pic:blipFill>
                  <pic:spPr bwMode="auto">
                    <a:xfrm>
                      <a:off x="0" y="0"/>
                      <a:ext cx="5559552" cy="3557016"/>
                    </a:xfrm>
                    <a:prstGeom prst="rect">
                      <a:avLst/>
                    </a:prstGeom>
                    <a:ln>
                      <a:noFill/>
                    </a:ln>
                    <a:extLst>
                      <a:ext uri="{53640926-AAD7-44D8-BBD7-CCE9431645EC}">
                        <a14:shadowObscured xmlns:a14="http://schemas.microsoft.com/office/drawing/2010/main"/>
                      </a:ext>
                    </a:extLst>
                  </pic:spPr>
                </pic:pic>
              </a:graphicData>
            </a:graphic>
          </wp:inline>
        </w:drawing>
      </w:r>
    </w:p>
    <w:p w14:paraId="6A0B279D" w14:textId="77777777" w:rsidR="00F7490D" w:rsidRPr="001635C4" w:rsidRDefault="00F7490D" w:rsidP="0001195B">
      <w:pPr>
        <w:spacing w:after="0"/>
      </w:pPr>
      <w:r w:rsidRPr="00F7490D">
        <w:rPr>
          <w:b/>
        </w:rPr>
        <w:t>Figure 6.1.</w:t>
      </w:r>
      <w:r>
        <w:t xml:space="preserve"> The Filter Database’s ‘STKCDS’ table, which requires jurisdiction, stock acronym, brood, marking, and CWT code information.</w:t>
      </w:r>
    </w:p>
    <w:p w14:paraId="48FB8F78" w14:textId="77777777" w:rsidR="00C91174" w:rsidRDefault="00C91174" w:rsidP="00AC4E1D">
      <w:pPr>
        <w:spacing w:after="0"/>
      </w:pPr>
    </w:p>
    <w:p w14:paraId="75BBDBD6" w14:textId="77777777" w:rsidR="00AC4E1D" w:rsidRDefault="004F144F" w:rsidP="00AC4E1D">
      <w:pPr>
        <w:spacing w:after="0"/>
      </w:pPr>
      <w:r>
        <w:t xml:space="preserve">After the Filter Database is loaded with necessary content, these data are ‘filtered’ via two queries (releases, recoveries) that are saved as .txt files for importin to CAS via. </w:t>
      </w:r>
      <w:r w:rsidR="005A11D0">
        <w:t>T</w:t>
      </w:r>
      <w:r>
        <w:t xml:space="preserve">he </w:t>
      </w:r>
      <w:r w:rsidR="005F6E0B">
        <w:t>‘ERARECOVERIES’</w:t>
      </w:r>
      <w:r w:rsidR="005A11D0">
        <w:t xml:space="preserve"> </w:t>
      </w:r>
      <w:r>
        <w:t>filter quer</w:t>
      </w:r>
      <w:r w:rsidR="005A11D0">
        <w:t>y</w:t>
      </w:r>
      <w:r>
        <w:t xml:space="preserve"> eliminate</w:t>
      </w:r>
      <w:r w:rsidR="005A11D0">
        <w:t>s</w:t>
      </w:r>
      <w:r>
        <w:t xml:space="preserve"> </w:t>
      </w:r>
      <w:r w:rsidR="005A11D0">
        <w:t xml:space="preserve">(1) </w:t>
      </w:r>
      <w:r>
        <w:t>recovery observations that cannot be used in a quantitative analysis (i.e., RMPC ‘sample type’ = 5</w:t>
      </w:r>
      <w:r w:rsidR="005A11D0">
        <w:t xml:space="preserve">), (2) high seas fishery recoveries, and (3) some recoveries that are dealt with as auxiliaries (e.g., Canadian escapements); see </w:t>
      </w:r>
      <w:r w:rsidR="00CB3EE6" w:rsidRPr="00585139">
        <w:t>Appendix A</w:t>
      </w:r>
      <w:r w:rsidR="005A11D0">
        <w:t xml:space="preserve"> for SQL query details</w:t>
      </w:r>
      <w:r w:rsidR="00CB3EE6">
        <w:t>.</w:t>
      </w:r>
      <w:r w:rsidR="005F6E0B">
        <w:t xml:space="preserve"> The ‘ERARELEASES’ filter query, in contrast to recoveries, does minimal joining (STKCDS to Releases) and reformats the release data in prep for CAS import. Step 3 should yield two text files, ERARELEASES.TXT and ERARECOVERIES.TXT (you save under different names as you see fit).</w:t>
      </w:r>
    </w:p>
    <w:p w14:paraId="42ED9A80" w14:textId="77777777" w:rsidR="00C91174" w:rsidRPr="001635C4" w:rsidRDefault="00C91174" w:rsidP="00AC4E1D">
      <w:pPr>
        <w:spacing w:after="0"/>
      </w:pPr>
    </w:p>
    <w:p w14:paraId="304D00C9" w14:textId="77777777" w:rsidR="00AC4E1D" w:rsidRPr="001635C4" w:rsidRDefault="00AC4E1D" w:rsidP="00AC4E1D">
      <w:pPr>
        <w:spacing w:after="0"/>
      </w:pPr>
    </w:p>
    <w:p w14:paraId="1523E229" w14:textId="77777777" w:rsidR="00AC4E1D" w:rsidRPr="001A0676" w:rsidRDefault="00AC4E1D" w:rsidP="00FF24F7">
      <w:pPr>
        <w:pStyle w:val="ListParagraph"/>
        <w:numPr>
          <w:ilvl w:val="0"/>
          <w:numId w:val="1"/>
        </w:numPr>
        <w:spacing w:after="0"/>
        <w:outlineLvl w:val="0"/>
        <w:rPr>
          <w:b/>
          <w:sz w:val="26"/>
          <w:szCs w:val="26"/>
        </w:rPr>
      </w:pPr>
      <w:bookmarkStart w:id="8" w:name="_Toc453861382"/>
      <w:r w:rsidRPr="001A0676">
        <w:rPr>
          <w:b/>
          <w:sz w:val="26"/>
          <w:szCs w:val="26"/>
        </w:rPr>
        <w:t>Step 4: Load filtered CWT data into CAS</w:t>
      </w:r>
      <w:bookmarkEnd w:id="8"/>
    </w:p>
    <w:p w14:paraId="1CA7E8C8" w14:textId="77777777" w:rsidR="00C91174" w:rsidRDefault="00C91174" w:rsidP="005F6E0B">
      <w:pPr>
        <w:spacing w:after="0"/>
      </w:pPr>
    </w:p>
    <w:p w14:paraId="709A08BC" w14:textId="77777777" w:rsidR="00554079" w:rsidRDefault="005F6E0B" w:rsidP="005F6E0B">
      <w:pPr>
        <w:spacing w:after="0"/>
      </w:pPr>
      <w:r>
        <w:t xml:space="preserve">Using the CAS1.5_No_Restrictions.exe program (CAS program or CAS.EXE hereafter), the ERARELEASE.TXT and ERARECOVERIES.TXT files will can now be imported into the FRAM-CAS database. Depending on the application, </w:t>
      </w:r>
      <w:r w:rsidR="00554079">
        <w:t>you may want to first</w:t>
      </w:r>
      <w:r>
        <w:t xml:space="preserve"> clear out the entire FRAM-CAS database, using the CAS program (Figure 7.1). </w:t>
      </w:r>
      <w:r w:rsidR="00554079">
        <w:t>First</w:t>
      </w:r>
      <w:r>
        <w:t xml:space="preserve">, however, you must connect your CAS program to the FRAM-CAS database with which you’re working (you will be prompted to do so upon opening the program). Once </w:t>
      </w:r>
      <w:r>
        <w:lastRenderedPageBreak/>
        <w:t xml:space="preserve">connected, you can clear things out as needed (Figure 7.1) and then you’re ready to import </w:t>
      </w:r>
      <w:r w:rsidR="00554079">
        <w:t xml:space="preserve">filter database output </w:t>
      </w:r>
      <w:r>
        <w:t>releases (Figure 7.2)</w:t>
      </w:r>
      <w:r w:rsidR="00BE1980">
        <w:t xml:space="preserve">, </w:t>
      </w:r>
      <w:r>
        <w:t>recoveries</w:t>
      </w:r>
      <w:r w:rsidR="00BE1980">
        <w:t>, and</w:t>
      </w:r>
      <w:r w:rsidR="00554079">
        <w:t>/or</w:t>
      </w:r>
      <w:r w:rsidR="00BE1980">
        <w:t xml:space="preserve"> any auxiliary files</w:t>
      </w:r>
      <w:r w:rsidR="0012129F">
        <w:t xml:space="preserve"> (discussed </w:t>
      </w:r>
      <w:r w:rsidR="00554079">
        <w:t xml:space="preserve">further </w:t>
      </w:r>
      <w:r w:rsidR="0012129F">
        <w:t>below)</w:t>
      </w:r>
      <w:r>
        <w:t>.</w:t>
      </w:r>
      <w:r w:rsidR="0012129F">
        <w:t xml:space="preserve"> The procedure for each </w:t>
      </w:r>
      <w:r w:rsidR="00554079">
        <w:t xml:space="preserve">file type </w:t>
      </w:r>
      <w:r w:rsidR="0012129F">
        <w:t xml:space="preserve">is the same, you first point the program to the appropriate release, recoveries, or auxiliary text file (.TXT or .CSV) </w:t>
      </w:r>
      <w:r w:rsidR="00554079">
        <w:t xml:space="preserve">and menu, </w:t>
      </w:r>
      <w:r w:rsidR="0012129F">
        <w:t xml:space="preserve">then you click ‘Load’ and wait for the process to complete. </w:t>
      </w:r>
      <w:r w:rsidR="00BD51F0">
        <w:t>Once CAS has finished loading the data, you should examine the running CAS error log (‘CASErrors.TXT’, this is written where the program occurs) and the ‘*.BAD’ (a text file) associated with each input you’ve attempted to load</w:t>
      </w:r>
      <w:r w:rsidR="00670FE4">
        <w:t>—these will tell you which (if any) records were rejected and offer you clues regarding why this occurred</w:t>
      </w:r>
      <w:r w:rsidR="00BD51F0">
        <w:t xml:space="preserve">. </w:t>
      </w:r>
    </w:p>
    <w:p w14:paraId="604E0A75" w14:textId="77777777" w:rsidR="00554079" w:rsidRDefault="00554079" w:rsidP="005F6E0B">
      <w:pPr>
        <w:spacing w:after="0"/>
      </w:pPr>
    </w:p>
    <w:p w14:paraId="2CF41594" w14:textId="77777777" w:rsidR="00472D6F" w:rsidRDefault="00472D6F" w:rsidP="005F6E0B">
      <w:pPr>
        <w:spacing w:after="0"/>
      </w:pPr>
    </w:p>
    <w:p w14:paraId="2AEC97E6" w14:textId="77777777" w:rsidR="00930905" w:rsidRDefault="00930905" w:rsidP="00930905">
      <w:pPr>
        <w:spacing w:after="0"/>
        <w:jc w:val="center"/>
      </w:pPr>
      <w:r>
        <w:rPr>
          <w:noProof/>
        </w:rPr>
        <w:drawing>
          <wp:inline distT="0" distB="0" distL="0" distR="0" wp14:anchorId="37F3D6D5" wp14:editId="20856F70">
            <wp:extent cx="3956050" cy="2038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92" t="10130" r="60242" b="34597"/>
                    <a:stretch/>
                  </pic:blipFill>
                  <pic:spPr bwMode="auto">
                    <a:xfrm>
                      <a:off x="0" y="0"/>
                      <a:ext cx="3956537" cy="2038601"/>
                    </a:xfrm>
                    <a:prstGeom prst="rect">
                      <a:avLst/>
                    </a:prstGeom>
                    <a:ln>
                      <a:noFill/>
                    </a:ln>
                    <a:extLst>
                      <a:ext uri="{53640926-AAD7-44D8-BBD7-CCE9431645EC}">
                        <a14:shadowObscured xmlns:a14="http://schemas.microsoft.com/office/drawing/2010/main"/>
                      </a:ext>
                    </a:extLst>
                  </pic:spPr>
                </pic:pic>
              </a:graphicData>
            </a:graphic>
          </wp:inline>
        </w:drawing>
      </w:r>
    </w:p>
    <w:p w14:paraId="518C10D2" w14:textId="77777777" w:rsidR="005F6E0B" w:rsidRDefault="00472D6F" w:rsidP="005F6E0B">
      <w:pPr>
        <w:spacing w:after="0"/>
      </w:pPr>
      <w:r w:rsidRPr="00C91174">
        <w:rPr>
          <w:b/>
        </w:rPr>
        <w:t>Figure 7.1.</w:t>
      </w:r>
      <w:r>
        <w:t xml:space="preserve"> </w:t>
      </w:r>
      <w:r w:rsidR="00930905">
        <w:t xml:space="preserve">The </w:t>
      </w:r>
      <w:r>
        <w:t>CAS</w:t>
      </w:r>
      <w:r w:rsidR="005F6E0B">
        <w:t xml:space="preserve"> </w:t>
      </w:r>
      <w:r w:rsidR="00930905">
        <w:t xml:space="preserve">program’s Settings menu, the location in which loaded data can be deleted. </w:t>
      </w:r>
    </w:p>
    <w:p w14:paraId="056E1FF6" w14:textId="77777777" w:rsidR="005F6E0B" w:rsidRDefault="005F6E0B" w:rsidP="00AC4E1D">
      <w:pPr>
        <w:spacing w:after="0"/>
      </w:pPr>
    </w:p>
    <w:p w14:paraId="6CCCC168" w14:textId="77777777" w:rsidR="00930905" w:rsidRDefault="00930905" w:rsidP="00930905">
      <w:pPr>
        <w:spacing w:after="0"/>
        <w:jc w:val="center"/>
      </w:pPr>
      <w:r>
        <w:rPr>
          <w:noProof/>
        </w:rPr>
        <w:drawing>
          <wp:inline distT="0" distB="0" distL="0" distR="0" wp14:anchorId="3A10EF29" wp14:editId="36B3B8B5">
            <wp:extent cx="3886200" cy="19751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26" t="10448" r="60150" b="34789"/>
                    <a:stretch/>
                  </pic:blipFill>
                  <pic:spPr bwMode="auto">
                    <a:xfrm>
                      <a:off x="0" y="0"/>
                      <a:ext cx="3886200" cy="1975104"/>
                    </a:xfrm>
                    <a:prstGeom prst="rect">
                      <a:avLst/>
                    </a:prstGeom>
                    <a:ln>
                      <a:noFill/>
                    </a:ln>
                    <a:extLst>
                      <a:ext uri="{53640926-AAD7-44D8-BBD7-CCE9431645EC}">
                        <a14:shadowObscured xmlns:a14="http://schemas.microsoft.com/office/drawing/2010/main"/>
                      </a:ext>
                    </a:extLst>
                  </pic:spPr>
                </pic:pic>
              </a:graphicData>
            </a:graphic>
          </wp:inline>
        </w:drawing>
      </w:r>
    </w:p>
    <w:p w14:paraId="0624B6F5" w14:textId="77777777" w:rsidR="00930905" w:rsidRDefault="00930905" w:rsidP="00AC4E1D">
      <w:pPr>
        <w:spacing w:after="0"/>
      </w:pPr>
      <w:r w:rsidRPr="00C91174">
        <w:rPr>
          <w:b/>
        </w:rPr>
        <w:t>Figure 7.2.</w:t>
      </w:r>
      <w:r>
        <w:t xml:space="preserve"> The CAS program’s Releases loading menu.</w:t>
      </w:r>
    </w:p>
    <w:p w14:paraId="498B985D" w14:textId="77777777" w:rsidR="00930905" w:rsidRDefault="00930905" w:rsidP="00AC4E1D">
      <w:pPr>
        <w:spacing w:after="0"/>
      </w:pPr>
    </w:p>
    <w:p w14:paraId="0B610CF1" w14:textId="77777777" w:rsidR="00C91174" w:rsidRDefault="00C91174" w:rsidP="00C91174"/>
    <w:p w14:paraId="253A3545" w14:textId="77777777" w:rsidR="00C91174" w:rsidRPr="001635C4" w:rsidRDefault="00C91174" w:rsidP="00C91174">
      <w:pPr>
        <w:pStyle w:val="Subtitle"/>
      </w:pPr>
      <w:r>
        <w:t>Troubleshooting rejected releases and recoveries</w:t>
      </w:r>
    </w:p>
    <w:p w14:paraId="451A68FD" w14:textId="77777777" w:rsidR="00871ED1" w:rsidRDefault="00871ED1" w:rsidP="00C91174">
      <w:r>
        <w:t xml:space="preserve">Typically a handful, but sometimes many, records will be rejected during the FRAM-CAS database loading process. </w:t>
      </w:r>
      <w:r w:rsidR="003D716F">
        <w:t>This can feel like the most cumbersome step of the FRAM-CAS database loading process, but with some patience and insight is relatively easy to work through. The problems and solutions include (</w:t>
      </w:r>
      <w:r w:rsidR="003D716F" w:rsidRPr="003D716F">
        <w:rPr>
          <w:i/>
        </w:rPr>
        <w:t>solution in italics</w:t>
      </w:r>
      <w:r w:rsidR="003D716F">
        <w:t>)</w:t>
      </w:r>
      <w:r>
        <w:t xml:space="preserve">: </w:t>
      </w:r>
    </w:p>
    <w:p w14:paraId="213A9258" w14:textId="77777777" w:rsidR="00871ED1" w:rsidRDefault="00871ED1" w:rsidP="00871ED1">
      <w:pPr>
        <w:pStyle w:val="ListParagraph"/>
        <w:numPr>
          <w:ilvl w:val="0"/>
          <w:numId w:val="28"/>
        </w:numPr>
      </w:pPr>
      <w:r>
        <w:lastRenderedPageBreak/>
        <w:t>For releases, this can arise because the stock code isn’t included in the ‘</w:t>
      </w:r>
      <w:proofErr w:type="spellStart"/>
      <w:r>
        <w:t>SpeciesStock</w:t>
      </w:r>
      <w:proofErr w:type="spellEnd"/>
      <w:r>
        <w:t xml:space="preserve">’ database table (this shouldn’t happen, but if it does, see CTC help file guidance); </w:t>
      </w:r>
      <w:r w:rsidRPr="003D716F">
        <w:rPr>
          <w:i/>
        </w:rPr>
        <w:t>upon adding the new stock’s details, it should load correctly</w:t>
      </w:r>
      <w:r>
        <w:t>.</w:t>
      </w:r>
    </w:p>
    <w:p w14:paraId="5F0D0B0A" w14:textId="77777777" w:rsidR="00871ED1" w:rsidRDefault="00871ED1" w:rsidP="005B3E03">
      <w:pPr>
        <w:pStyle w:val="ListParagraph"/>
        <w:numPr>
          <w:ilvl w:val="0"/>
          <w:numId w:val="28"/>
        </w:numPr>
      </w:pPr>
      <w:r>
        <w:t xml:space="preserve">For recoveries, the recovery location </w:t>
      </w:r>
      <w:r w:rsidR="005B3E03">
        <w:t xml:space="preserve">may not be </w:t>
      </w:r>
      <w:r>
        <w:t xml:space="preserve">parsing in such a way that can get a recovery from an RMIS location code all the way to a CTC fine-scale fishery; </w:t>
      </w:r>
      <w:r w:rsidRPr="003D716F">
        <w:rPr>
          <w:i/>
        </w:rPr>
        <w:t>in this case, you’ll have to manually add a parsed location (with fine-scale fishery mapping) to the FRAM-CAS database ‘</w:t>
      </w:r>
      <w:proofErr w:type="spellStart"/>
      <w:r w:rsidRPr="003D716F">
        <w:rPr>
          <w:i/>
        </w:rPr>
        <w:t>FisheryLookup</w:t>
      </w:r>
      <w:proofErr w:type="spellEnd"/>
      <w:r w:rsidRPr="003D716F">
        <w:rPr>
          <w:i/>
        </w:rPr>
        <w:t>’ table</w:t>
      </w:r>
      <w:r w:rsidR="003D716F">
        <w:t>,</w:t>
      </w:r>
      <w:r w:rsidR="003D716F" w:rsidRPr="003D716F">
        <w:rPr>
          <w:i/>
        </w:rPr>
        <w:t xml:space="preserve"> and reload the associated BAD records</w:t>
      </w:r>
      <w:r w:rsidR="003D716F">
        <w:t>;</w:t>
      </w:r>
      <w:r>
        <w:t xml:space="preserve"> e.g.:</w:t>
      </w:r>
      <w:r w:rsidR="002B7F11" w:rsidRPr="002B7F11">
        <w:t xml:space="preserve"> </w:t>
      </w:r>
      <w:r w:rsidR="002B7F11">
        <w:t>R</w:t>
      </w:r>
      <w:r w:rsidR="002B7F11" w:rsidRPr="002B7F11">
        <w:t>M</w:t>
      </w:r>
      <w:r w:rsidR="005B3E03">
        <w:t>IS</w:t>
      </w:r>
      <w:r w:rsidR="002B7F11" w:rsidRPr="002B7F11">
        <w:t xml:space="preserve"> Location Code: </w:t>
      </w:r>
      <w:r w:rsidR="002B7F11">
        <w:t>“</w:t>
      </w:r>
      <w:r w:rsidR="002B7F11" w:rsidRPr="002B7F11">
        <w:t>3F10510  080122 R</w:t>
      </w:r>
      <w:r w:rsidR="002B7F11">
        <w:t>”</w:t>
      </w:r>
      <w:r>
        <w:t xml:space="preserve"> </w:t>
      </w:r>
      <w:r w:rsidR="002B7F11">
        <w:t xml:space="preserve">parses to the fields in green, and you must supply the red info (Fishery = CTC Fishery Stratum, </w:t>
      </w:r>
      <w:proofErr w:type="spellStart"/>
      <w:r w:rsidR="002B7F11">
        <w:t>CWDBFishery</w:t>
      </w:r>
      <w:proofErr w:type="spellEnd"/>
      <w:r w:rsidR="002B7F11">
        <w:t xml:space="preserve"> = RMIS Gear Code, Species = 1 for Chinook; gray fields can be left empty):</w:t>
      </w:r>
    </w:p>
    <w:tbl>
      <w:tblPr>
        <w:tblW w:w="9355" w:type="dxa"/>
        <w:jc w:val="center"/>
        <w:tblLayout w:type="fixed"/>
        <w:tblLook w:val="04A0" w:firstRow="1" w:lastRow="0" w:firstColumn="1" w:lastColumn="0" w:noHBand="0" w:noVBand="1"/>
      </w:tblPr>
      <w:tblGrid>
        <w:gridCol w:w="285"/>
        <w:gridCol w:w="469"/>
        <w:gridCol w:w="693"/>
        <w:gridCol w:w="705"/>
        <w:gridCol w:w="608"/>
        <w:gridCol w:w="479"/>
        <w:gridCol w:w="407"/>
        <w:gridCol w:w="441"/>
        <w:gridCol w:w="459"/>
        <w:gridCol w:w="489"/>
        <w:gridCol w:w="720"/>
        <w:gridCol w:w="810"/>
        <w:gridCol w:w="360"/>
        <w:gridCol w:w="630"/>
        <w:gridCol w:w="540"/>
        <w:gridCol w:w="450"/>
        <w:gridCol w:w="270"/>
        <w:gridCol w:w="270"/>
        <w:gridCol w:w="270"/>
      </w:tblGrid>
      <w:tr w:rsidR="002B7F11" w:rsidRPr="002B7F11" w14:paraId="32FB0755" w14:textId="77777777" w:rsidTr="002B7F11">
        <w:trPr>
          <w:trHeight w:val="288"/>
          <w:jc w:val="center"/>
        </w:trPr>
        <w:tc>
          <w:tcPr>
            <w:tcW w:w="285" w:type="dxa"/>
            <w:tcBorders>
              <w:top w:val="single" w:sz="4" w:space="0" w:color="000000"/>
              <w:left w:val="single" w:sz="4" w:space="0" w:color="000000"/>
              <w:bottom w:val="nil"/>
              <w:right w:val="single" w:sz="4" w:space="0" w:color="000000"/>
            </w:tcBorders>
            <w:shd w:val="clear" w:color="000000" w:fill="C0C0C0"/>
            <w:noWrap/>
            <w:vAlign w:val="bottom"/>
            <w:hideMark/>
          </w:tcPr>
          <w:p w14:paraId="126D6D0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Id</w:t>
            </w:r>
          </w:p>
        </w:tc>
        <w:tc>
          <w:tcPr>
            <w:tcW w:w="469" w:type="dxa"/>
            <w:tcBorders>
              <w:top w:val="single" w:sz="4" w:space="0" w:color="000000"/>
              <w:left w:val="nil"/>
              <w:bottom w:val="nil"/>
              <w:right w:val="single" w:sz="4" w:space="0" w:color="000000"/>
            </w:tcBorders>
            <w:shd w:val="clear" w:color="000000" w:fill="C0C0C0"/>
            <w:noWrap/>
            <w:vAlign w:val="bottom"/>
            <w:hideMark/>
          </w:tcPr>
          <w:p w14:paraId="0AFB883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Fishery</w:t>
            </w:r>
          </w:p>
        </w:tc>
        <w:tc>
          <w:tcPr>
            <w:tcW w:w="693" w:type="dxa"/>
            <w:tcBorders>
              <w:top w:val="single" w:sz="4" w:space="0" w:color="000000"/>
              <w:left w:val="nil"/>
              <w:bottom w:val="nil"/>
              <w:right w:val="single" w:sz="4" w:space="0" w:color="000000"/>
            </w:tcBorders>
            <w:shd w:val="clear" w:color="000000" w:fill="C0C0C0"/>
            <w:noWrap/>
            <w:vAlign w:val="bottom"/>
            <w:hideMark/>
          </w:tcPr>
          <w:p w14:paraId="6EA4AEE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CWDBFishery</w:t>
            </w:r>
            <w:proofErr w:type="spellEnd"/>
          </w:p>
        </w:tc>
        <w:tc>
          <w:tcPr>
            <w:tcW w:w="705" w:type="dxa"/>
            <w:tcBorders>
              <w:top w:val="single" w:sz="4" w:space="0" w:color="000000"/>
              <w:left w:val="nil"/>
              <w:bottom w:val="nil"/>
              <w:right w:val="single" w:sz="4" w:space="0" w:color="000000"/>
            </w:tcBorders>
            <w:shd w:val="clear" w:color="000000" w:fill="C6EFCE"/>
            <w:noWrap/>
            <w:vAlign w:val="bottom"/>
            <w:hideMark/>
          </w:tcPr>
          <w:p w14:paraId="3ED7558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StateProvince</w:t>
            </w:r>
            <w:proofErr w:type="spellEnd"/>
          </w:p>
        </w:tc>
        <w:tc>
          <w:tcPr>
            <w:tcW w:w="608" w:type="dxa"/>
            <w:tcBorders>
              <w:top w:val="single" w:sz="4" w:space="0" w:color="000000"/>
              <w:left w:val="nil"/>
              <w:bottom w:val="nil"/>
              <w:right w:val="single" w:sz="4" w:space="0" w:color="000000"/>
            </w:tcBorders>
            <w:shd w:val="clear" w:color="000000" w:fill="C6EFCE"/>
            <w:noWrap/>
            <w:vAlign w:val="bottom"/>
            <w:hideMark/>
          </w:tcPr>
          <w:p w14:paraId="65F8BBB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WaterType</w:t>
            </w:r>
            <w:proofErr w:type="spellEnd"/>
          </w:p>
        </w:tc>
        <w:tc>
          <w:tcPr>
            <w:tcW w:w="479" w:type="dxa"/>
            <w:tcBorders>
              <w:top w:val="single" w:sz="4" w:space="0" w:color="000000"/>
              <w:left w:val="nil"/>
              <w:bottom w:val="nil"/>
              <w:right w:val="single" w:sz="4" w:space="0" w:color="000000"/>
            </w:tcBorders>
            <w:shd w:val="clear" w:color="000000" w:fill="C0C0C0"/>
            <w:noWrap/>
            <w:vAlign w:val="bottom"/>
            <w:hideMark/>
          </w:tcPr>
          <w:p w14:paraId="1247152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Species</w:t>
            </w:r>
          </w:p>
        </w:tc>
        <w:tc>
          <w:tcPr>
            <w:tcW w:w="407" w:type="dxa"/>
            <w:tcBorders>
              <w:top w:val="single" w:sz="4" w:space="0" w:color="000000"/>
              <w:left w:val="nil"/>
              <w:bottom w:val="nil"/>
              <w:right w:val="single" w:sz="4" w:space="0" w:color="000000"/>
            </w:tcBorders>
            <w:shd w:val="clear" w:color="000000" w:fill="C0C0C0"/>
            <w:noWrap/>
            <w:vAlign w:val="bottom"/>
            <w:hideMark/>
          </w:tcPr>
          <w:p w14:paraId="4C027A2A"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Stock</w:t>
            </w:r>
          </w:p>
        </w:tc>
        <w:tc>
          <w:tcPr>
            <w:tcW w:w="441" w:type="dxa"/>
            <w:tcBorders>
              <w:top w:val="single" w:sz="4" w:space="0" w:color="000000"/>
              <w:left w:val="nil"/>
              <w:bottom w:val="nil"/>
              <w:right w:val="single" w:sz="4" w:space="0" w:color="000000"/>
            </w:tcBorders>
            <w:shd w:val="clear" w:color="000000" w:fill="C6EFCE"/>
            <w:noWrap/>
            <w:vAlign w:val="bottom"/>
            <w:hideMark/>
          </w:tcPr>
          <w:p w14:paraId="16157BA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Sector</w:t>
            </w:r>
          </w:p>
        </w:tc>
        <w:tc>
          <w:tcPr>
            <w:tcW w:w="459" w:type="dxa"/>
            <w:tcBorders>
              <w:top w:val="single" w:sz="4" w:space="0" w:color="000000"/>
              <w:left w:val="nil"/>
              <w:bottom w:val="nil"/>
              <w:right w:val="single" w:sz="4" w:space="0" w:color="000000"/>
            </w:tcBorders>
            <w:shd w:val="clear" w:color="000000" w:fill="C6EFCE"/>
            <w:noWrap/>
            <w:vAlign w:val="bottom"/>
            <w:hideMark/>
          </w:tcPr>
          <w:p w14:paraId="513623DD"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Region</w:t>
            </w:r>
          </w:p>
        </w:tc>
        <w:tc>
          <w:tcPr>
            <w:tcW w:w="489" w:type="dxa"/>
            <w:tcBorders>
              <w:top w:val="single" w:sz="4" w:space="0" w:color="000000"/>
              <w:left w:val="nil"/>
              <w:bottom w:val="nil"/>
              <w:right w:val="single" w:sz="4" w:space="0" w:color="000000"/>
            </w:tcBorders>
            <w:shd w:val="clear" w:color="000000" w:fill="C6EFCE"/>
            <w:noWrap/>
            <w:vAlign w:val="bottom"/>
            <w:hideMark/>
          </w:tcPr>
          <w:p w14:paraId="250ABFD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Area</w:t>
            </w:r>
          </w:p>
        </w:tc>
        <w:tc>
          <w:tcPr>
            <w:tcW w:w="720" w:type="dxa"/>
            <w:tcBorders>
              <w:top w:val="single" w:sz="4" w:space="0" w:color="000000"/>
              <w:left w:val="nil"/>
              <w:bottom w:val="nil"/>
              <w:right w:val="single" w:sz="4" w:space="0" w:color="000000"/>
            </w:tcBorders>
            <w:shd w:val="clear" w:color="000000" w:fill="C6EFCE"/>
            <w:noWrap/>
            <w:vAlign w:val="bottom"/>
            <w:hideMark/>
          </w:tcPr>
          <w:p w14:paraId="286E3375"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Location</w:t>
            </w:r>
          </w:p>
        </w:tc>
        <w:tc>
          <w:tcPr>
            <w:tcW w:w="810" w:type="dxa"/>
            <w:tcBorders>
              <w:top w:val="single" w:sz="4" w:space="0" w:color="000000"/>
              <w:left w:val="nil"/>
              <w:bottom w:val="nil"/>
              <w:right w:val="single" w:sz="4" w:space="0" w:color="000000"/>
            </w:tcBorders>
            <w:shd w:val="clear" w:color="000000" w:fill="C6EFCE"/>
            <w:noWrap/>
            <w:vAlign w:val="bottom"/>
            <w:hideMark/>
          </w:tcPr>
          <w:p w14:paraId="26B8EA9E"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SubLocation</w:t>
            </w:r>
            <w:proofErr w:type="spellEnd"/>
          </w:p>
        </w:tc>
        <w:tc>
          <w:tcPr>
            <w:tcW w:w="360" w:type="dxa"/>
            <w:tcBorders>
              <w:top w:val="single" w:sz="4" w:space="0" w:color="000000"/>
              <w:left w:val="nil"/>
              <w:bottom w:val="nil"/>
              <w:right w:val="single" w:sz="4" w:space="0" w:color="000000"/>
            </w:tcBorders>
            <w:shd w:val="clear" w:color="000000" w:fill="C0C0C0"/>
            <w:noWrap/>
            <w:vAlign w:val="bottom"/>
            <w:hideMark/>
          </w:tcPr>
          <w:p w14:paraId="1F0D847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StartMonth</w:t>
            </w:r>
            <w:proofErr w:type="spellEnd"/>
          </w:p>
        </w:tc>
        <w:tc>
          <w:tcPr>
            <w:tcW w:w="630" w:type="dxa"/>
            <w:tcBorders>
              <w:top w:val="single" w:sz="4" w:space="0" w:color="000000"/>
              <w:left w:val="nil"/>
              <w:bottom w:val="nil"/>
              <w:right w:val="single" w:sz="4" w:space="0" w:color="000000"/>
            </w:tcBorders>
            <w:shd w:val="clear" w:color="000000" w:fill="C0C0C0"/>
            <w:noWrap/>
            <w:vAlign w:val="bottom"/>
            <w:hideMark/>
          </w:tcPr>
          <w:p w14:paraId="649EC31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StartDay</w:t>
            </w:r>
            <w:proofErr w:type="spellEnd"/>
          </w:p>
        </w:tc>
        <w:tc>
          <w:tcPr>
            <w:tcW w:w="540" w:type="dxa"/>
            <w:tcBorders>
              <w:top w:val="single" w:sz="4" w:space="0" w:color="000000"/>
              <w:left w:val="nil"/>
              <w:bottom w:val="nil"/>
              <w:right w:val="single" w:sz="4" w:space="0" w:color="000000"/>
            </w:tcBorders>
            <w:shd w:val="clear" w:color="000000" w:fill="C0C0C0"/>
            <w:noWrap/>
            <w:vAlign w:val="bottom"/>
            <w:hideMark/>
          </w:tcPr>
          <w:p w14:paraId="39AFDDC4"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EndMonth</w:t>
            </w:r>
            <w:proofErr w:type="spellEnd"/>
          </w:p>
        </w:tc>
        <w:tc>
          <w:tcPr>
            <w:tcW w:w="450" w:type="dxa"/>
            <w:tcBorders>
              <w:top w:val="single" w:sz="4" w:space="0" w:color="000000"/>
              <w:left w:val="nil"/>
              <w:bottom w:val="nil"/>
              <w:right w:val="single" w:sz="4" w:space="0" w:color="000000"/>
            </w:tcBorders>
            <w:shd w:val="clear" w:color="000000" w:fill="C0C0C0"/>
            <w:noWrap/>
            <w:vAlign w:val="bottom"/>
            <w:hideMark/>
          </w:tcPr>
          <w:p w14:paraId="2ADB84D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EndDay</w:t>
            </w:r>
            <w:proofErr w:type="spellEnd"/>
          </w:p>
        </w:tc>
        <w:tc>
          <w:tcPr>
            <w:tcW w:w="270" w:type="dxa"/>
            <w:tcBorders>
              <w:top w:val="single" w:sz="4" w:space="0" w:color="000000"/>
              <w:left w:val="nil"/>
              <w:bottom w:val="nil"/>
              <w:right w:val="single" w:sz="4" w:space="0" w:color="000000"/>
            </w:tcBorders>
            <w:shd w:val="clear" w:color="000000" w:fill="C0C0C0"/>
            <w:noWrap/>
            <w:vAlign w:val="bottom"/>
            <w:hideMark/>
          </w:tcPr>
          <w:p w14:paraId="42830CE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F17</w:t>
            </w:r>
          </w:p>
        </w:tc>
        <w:tc>
          <w:tcPr>
            <w:tcW w:w="270" w:type="dxa"/>
            <w:tcBorders>
              <w:top w:val="single" w:sz="4" w:space="0" w:color="000000"/>
              <w:left w:val="nil"/>
              <w:bottom w:val="nil"/>
              <w:right w:val="single" w:sz="4" w:space="0" w:color="000000"/>
            </w:tcBorders>
            <w:shd w:val="clear" w:color="000000" w:fill="C0C0C0"/>
            <w:noWrap/>
            <w:vAlign w:val="bottom"/>
            <w:hideMark/>
          </w:tcPr>
          <w:p w14:paraId="38921477"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F18</w:t>
            </w:r>
          </w:p>
        </w:tc>
        <w:tc>
          <w:tcPr>
            <w:tcW w:w="270" w:type="dxa"/>
            <w:tcBorders>
              <w:top w:val="single" w:sz="4" w:space="0" w:color="000000"/>
              <w:left w:val="nil"/>
              <w:bottom w:val="nil"/>
              <w:right w:val="single" w:sz="4" w:space="0" w:color="000000"/>
            </w:tcBorders>
            <w:shd w:val="clear" w:color="000000" w:fill="C0C0C0"/>
            <w:noWrap/>
            <w:vAlign w:val="bottom"/>
            <w:hideMark/>
          </w:tcPr>
          <w:p w14:paraId="5727F55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F19</w:t>
            </w:r>
          </w:p>
        </w:tc>
      </w:tr>
      <w:tr w:rsidR="002B7F11" w:rsidRPr="002B7F11" w14:paraId="28024DE9" w14:textId="77777777" w:rsidTr="002B7F11">
        <w:trPr>
          <w:trHeight w:val="288"/>
          <w:jc w:val="center"/>
        </w:trPr>
        <w:tc>
          <w:tcPr>
            <w:tcW w:w="285" w:type="dxa"/>
            <w:tcBorders>
              <w:top w:val="single" w:sz="4" w:space="0" w:color="auto"/>
              <w:left w:val="single" w:sz="4" w:space="0" w:color="auto"/>
              <w:bottom w:val="single" w:sz="4" w:space="0" w:color="auto"/>
              <w:right w:val="single" w:sz="4" w:space="0" w:color="auto"/>
            </w:tcBorders>
            <w:shd w:val="clear" w:color="000000" w:fill="E7E6E6"/>
            <w:vAlign w:val="bottom"/>
            <w:hideMark/>
          </w:tcPr>
          <w:p w14:paraId="635518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69" w:type="dxa"/>
            <w:tcBorders>
              <w:top w:val="single" w:sz="4" w:space="0" w:color="auto"/>
              <w:left w:val="nil"/>
              <w:bottom w:val="single" w:sz="4" w:space="0" w:color="auto"/>
              <w:right w:val="single" w:sz="4" w:space="0" w:color="auto"/>
            </w:tcBorders>
            <w:shd w:val="clear" w:color="auto" w:fill="auto"/>
            <w:vAlign w:val="bottom"/>
            <w:hideMark/>
          </w:tcPr>
          <w:p w14:paraId="52A27109"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1079</w:t>
            </w:r>
          </w:p>
        </w:tc>
        <w:tc>
          <w:tcPr>
            <w:tcW w:w="693" w:type="dxa"/>
            <w:tcBorders>
              <w:top w:val="single" w:sz="4" w:space="0" w:color="auto"/>
              <w:left w:val="nil"/>
              <w:bottom w:val="single" w:sz="4" w:space="0" w:color="auto"/>
              <w:right w:val="single" w:sz="4" w:space="0" w:color="auto"/>
            </w:tcBorders>
            <w:shd w:val="clear" w:color="auto" w:fill="auto"/>
            <w:vAlign w:val="bottom"/>
            <w:hideMark/>
          </w:tcPr>
          <w:p w14:paraId="3CD73B77"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54</w:t>
            </w:r>
          </w:p>
        </w:tc>
        <w:tc>
          <w:tcPr>
            <w:tcW w:w="705" w:type="dxa"/>
            <w:tcBorders>
              <w:top w:val="single" w:sz="4" w:space="0" w:color="auto"/>
              <w:left w:val="nil"/>
              <w:bottom w:val="single" w:sz="4" w:space="0" w:color="auto"/>
              <w:right w:val="single" w:sz="4" w:space="0" w:color="auto"/>
            </w:tcBorders>
            <w:shd w:val="clear" w:color="auto" w:fill="auto"/>
            <w:vAlign w:val="bottom"/>
            <w:hideMark/>
          </w:tcPr>
          <w:p w14:paraId="28110BD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3</w:t>
            </w:r>
          </w:p>
        </w:tc>
        <w:tc>
          <w:tcPr>
            <w:tcW w:w="608" w:type="dxa"/>
            <w:tcBorders>
              <w:top w:val="single" w:sz="4" w:space="0" w:color="auto"/>
              <w:left w:val="nil"/>
              <w:bottom w:val="single" w:sz="4" w:space="0" w:color="auto"/>
              <w:right w:val="single" w:sz="4" w:space="0" w:color="auto"/>
            </w:tcBorders>
            <w:shd w:val="clear" w:color="auto" w:fill="auto"/>
            <w:vAlign w:val="bottom"/>
            <w:hideMark/>
          </w:tcPr>
          <w:p w14:paraId="3100E9A3"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w:t>
            </w:r>
          </w:p>
        </w:tc>
        <w:tc>
          <w:tcPr>
            <w:tcW w:w="479" w:type="dxa"/>
            <w:tcBorders>
              <w:top w:val="single" w:sz="4" w:space="0" w:color="auto"/>
              <w:left w:val="nil"/>
              <w:bottom w:val="single" w:sz="4" w:space="0" w:color="auto"/>
              <w:right w:val="single" w:sz="4" w:space="0" w:color="auto"/>
            </w:tcBorders>
            <w:shd w:val="clear" w:color="auto" w:fill="auto"/>
            <w:vAlign w:val="bottom"/>
            <w:hideMark/>
          </w:tcPr>
          <w:p w14:paraId="0B0FEF94"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w:t>
            </w:r>
          </w:p>
        </w:tc>
        <w:tc>
          <w:tcPr>
            <w:tcW w:w="407" w:type="dxa"/>
            <w:tcBorders>
              <w:top w:val="single" w:sz="4" w:space="0" w:color="auto"/>
              <w:left w:val="nil"/>
              <w:bottom w:val="single" w:sz="4" w:space="0" w:color="auto"/>
              <w:right w:val="single" w:sz="4" w:space="0" w:color="auto"/>
            </w:tcBorders>
            <w:shd w:val="clear" w:color="000000" w:fill="E7E6E6"/>
            <w:vAlign w:val="bottom"/>
            <w:hideMark/>
          </w:tcPr>
          <w:p w14:paraId="7D66C0A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41" w:type="dxa"/>
            <w:tcBorders>
              <w:top w:val="single" w:sz="4" w:space="0" w:color="auto"/>
              <w:left w:val="nil"/>
              <w:bottom w:val="single" w:sz="4" w:space="0" w:color="auto"/>
              <w:right w:val="single" w:sz="4" w:space="0" w:color="auto"/>
            </w:tcBorders>
            <w:shd w:val="clear" w:color="auto" w:fill="auto"/>
            <w:vAlign w:val="bottom"/>
            <w:hideMark/>
          </w:tcPr>
          <w:p w14:paraId="69FAAA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1</w:t>
            </w:r>
          </w:p>
        </w:tc>
        <w:tc>
          <w:tcPr>
            <w:tcW w:w="459" w:type="dxa"/>
            <w:tcBorders>
              <w:top w:val="single" w:sz="4" w:space="0" w:color="auto"/>
              <w:left w:val="nil"/>
              <w:bottom w:val="single" w:sz="4" w:space="0" w:color="auto"/>
              <w:right w:val="single" w:sz="4" w:space="0" w:color="auto"/>
            </w:tcBorders>
            <w:shd w:val="clear" w:color="auto" w:fill="auto"/>
            <w:vAlign w:val="bottom"/>
            <w:hideMark/>
          </w:tcPr>
          <w:p w14:paraId="50748167"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05</w:t>
            </w:r>
          </w:p>
        </w:tc>
        <w:tc>
          <w:tcPr>
            <w:tcW w:w="489" w:type="dxa"/>
            <w:tcBorders>
              <w:top w:val="single" w:sz="4" w:space="0" w:color="auto"/>
              <w:left w:val="nil"/>
              <w:bottom w:val="single" w:sz="4" w:space="0" w:color="auto"/>
              <w:right w:val="single" w:sz="4" w:space="0" w:color="auto"/>
            </w:tcBorders>
            <w:shd w:val="clear" w:color="auto" w:fill="auto"/>
            <w:vAlign w:val="bottom"/>
            <w:hideMark/>
          </w:tcPr>
          <w:p w14:paraId="20953279"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10  </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6BE0E92"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080122 </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441BCE0"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R</w:t>
            </w:r>
          </w:p>
        </w:tc>
        <w:tc>
          <w:tcPr>
            <w:tcW w:w="360" w:type="dxa"/>
            <w:tcBorders>
              <w:top w:val="single" w:sz="4" w:space="0" w:color="auto"/>
              <w:left w:val="nil"/>
              <w:bottom w:val="single" w:sz="4" w:space="0" w:color="auto"/>
              <w:right w:val="single" w:sz="4" w:space="0" w:color="auto"/>
            </w:tcBorders>
            <w:shd w:val="clear" w:color="000000" w:fill="E7E6E6"/>
            <w:noWrap/>
            <w:vAlign w:val="bottom"/>
            <w:hideMark/>
          </w:tcPr>
          <w:p w14:paraId="38F79BF1"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630" w:type="dxa"/>
            <w:tcBorders>
              <w:top w:val="single" w:sz="4" w:space="0" w:color="auto"/>
              <w:left w:val="nil"/>
              <w:bottom w:val="single" w:sz="4" w:space="0" w:color="auto"/>
              <w:right w:val="single" w:sz="4" w:space="0" w:color="auto"/>
            </w:tcBorders>
            <w:shd w:val="clear" w:color="000000" w:fill="E7E6E6"/>
            <w:noWrap/>
            <w:vAlign w:val="bottom"/>
            <w:hideMark/>
          </w:tcPr>
          <w:p w14:paraId="0E2639B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540" w:type="dxa"/>
            <w:tcBorders>
              <w:top w:val="single" w:sz="4" w:space="0" w:color="auto"/>
              <w:left w:val="nil"/>
              <w:bottom w:val="single" w:sz="4" w:space="0" w:color="auto"/>
              <w:right w:val="single" w:sz="4" w:space="0" w:color="auto"/>
            </w:tcBorders>
            <w:shd w:val="clear" w:color="000000" w:fill="E7E6E6"/>
            <w:noWrap/>
            <w:vAlign w:val="bottom"/>
            <w:hideMark/>
          </w:tcPr>
          <w:p w14:paraId="6B8171D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450" w:type="dxa"/>
            <w:tcBorders>
              <w:top w:val="single" w:sz="4" w:space="0" w:color="auto"/>
              <w:left w:val="nil"/>
              <w:bottom w:val="single" w:sz="4" w:space="0" w:color="auto"/>
              <w:right w:val="single" w:sz="4" w:space="0" w:color="auto"/>
            </w:tcBorders>
            <w:shd w:val="clear" w:color="000000" w:fill="E7E6E6"/>
            <w:noWrap/>
            <w:vAlign w:val="bottom"/>
            <w:hideMark/>
          </w:tcPr>
          <w:p w14:paraId="5FF9BDDE"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AF5C94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1237D4FB"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2F26466"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r>
    </w:tbl>
    <w:p w14:paraId="7B73A79B" w14:textId="77777777" w:rsidR="00871ED1" w:rsidRPr="005B3E03" w:rsidRDefault="002B7F11" w:rsidP="005B3E03">
      <w:pPr>
        <w:rPr>
          <w:sz w:val="16"/>
          <w:szCs w:val="16"/>
        </w:rPr>
      </w:pPr>
      <w:r w:rsidRPr="005B3E03">
        <w:rPr>
          <w:sz w:val="16"/>
          <w:szCs w:val="16"/>
        </w:rPr>
        <w:t xml:space="preserve">The parsing rules </w:t>
      </w:r>
      <w:r w:rsidR="005B3E03" w:rsidRPr="005B3E03">
        <w:rPr>
          <w:sz w:val="16"/>
          <w:szCs w:val="16"/>
        </w:rPr>
        <w:t xml:space="preserve">from RMIS Location Code to field values </w:t>
      </w:r>
      <w:r w:rsidRPr="005B3E03">
        <w:rPr>
          <w:sz w:val="16"/>
          <w:szCs w:val="16"/>
        </w:rPr>
        <w:t xml:space="preserve">are: </w:t>
      </w:r>
      <w:proofErr w:type="gramStart"/>
      <w:r w:rsidR="005B3E03" w:rsidRPr="005B3E03">
        <w:rPr>
          <w:sz w:val="16"/>
          <w:szCs w:val="16"/>
        </w:rPr>
        <w:t>Char(</w:t>
      </w:r>
      <w:proofErr w:type="gramEnd"/>
      <w:r w:rsidR="005B3E03" w:rsidRPr="005B3E03">
        <w:rPr>
          <w:sz w:val="16"/>
          <w:szCs w:val="16"/>
        </w:rPr>
        <w:t xml:space="preserve">1) = </w:t>
      </w:r>
      <w:proofErr w:type="spellStart"/>
      <w:r w:rsidR="005B3E03" w:rsidRPr="005B3E03">
        <w:rPr>
          <w:sz w:val="16"/>
          <w:szCs w:val="16"/>
        </w:rPr>
        <w:t>StateProvince</w:t>
      </w:r>
      <w:proofErr w:type="spellEnd"/>
      <w:r w:rsidR="005B3E03" w:rsidRPr="005B3E03">
        <w:rPr>
          <w:sz w:val="16"/>
          <w:szCs w:val="16"/>
        </w:rPr>
        <w:t xml:space="preserve">; Char(2) = </w:t>
      </w:r>
      <w:proofErr w:type="spellStart"/>
      <w:r w:rsidR="005B3E03" w:rsidRPr="005B3E03">
        <w:rPr>
          <w:sz w:val="16"/>
          <w:szCs w:val="16"/>
        </w:rPr>
        <w:t>WaterType</w:t>
      </w:r>
      <w:proofErr w:type="spellEnd"/>
      <w:r w:rsidR="005B3E03" w:rsidRPr="005B3E03">
        <w:rPr>
          <w:sz w:val="16"/>
          <w:szCs w:val="16"/>
        </w:rPr>
        <w:t>; Char(3) = Sector; Char(4-6) = Region; Char(7-9) = Area; Char(10-16) = Location; Char(17-19) = Sub-Location.</w:t>
      </w:r>
    </w:p>
    <w:p w14:paraId="1EF1CC7D" w14:textId="77777777" w:rsidR="00141DA4" w:rsidRDefault="00871ED1" w:rsidP="005B3E03">
      <w:pPr>
        <w:pStyle w:val="ListParagraph"/>
        <w:numPr>
          <w:ilvl w:val="0"/>
          <w:numId w:val="28"/>
        </w:numPr>
      </w:pPr>
      <w:r>
        <w:t xml:space="preserve"> </w:t>
      </w:r>
      <w:r w:rsidR="005B3E03">
        <w:t xml:space="preserve">In other cases, </w:t>
      </w:r>
      <w:r w:rsidR="00141DA4">
        <w:t xml:space="preserve">the </w:t>
      </w:r>
      <w:r w:rsidR="0039758D">
        <w:t xml:space="preserve">recovery </w:t>
      </w:r>
      <w:r w:rsidR="00141DA4">
        <w:t xml:space="preserve">location might be parsing correctly, but a fishery really isn’t part of the FRAM (or CTC universe). In rare cases, for example, Chinook FRAM’s stocks have been recovered in net fisheries in Cook Inlet and Prince William Sound. </w:t>
      </w:r>
      <w:r w:rsidR="00141DA4" w:rsidRPr="003D716F">
        <w:rPr>
          <w:i/>
        </w:rPr>
        <w:t>These rarities are not included</w:t>
      </w:r>
      <w:r w:rsidR="003D716F">
        <w:t xml:space="preserve"> </w:t>
      </w:r>
      <w:r w:rsidR="003D716F" w:rsidRPr="003D716F">
        <w:rPr>
          <w:i/>
        </w:rPr>
        <w:t>and treated as though they’re ‘natural mortality’</w:t>
      </w:r>
      <w:r w:rsidR="00141DA4">
        <w:t>.</w:t>
      </w:r>
    </w:p>
    <w:p w14:paraId="3D3E8F88" w14:textId="77777777" w:rsidR="00C91174" w:rsidRDefault="003D716F" w:rsidP="005B3E03">
      <w:pPr>
        <w:pStyle w:val="ListParagraph"/>
        <w:numPr>
          <w:ilvl w:val="0"/>
          <w:numId w:val="28"/>
        </w:numPr>
      </w:pPr>
      <w:r>
        <w:t>O</w:t>
      </w:r>
      <w:r w:rsidR="0039758D">
        <w:t xml:space="preserve">n </w:t>
      </w:r>
      <w:r>
        <w:t xml:space="preserve">rare </w:t>
      </w:r>
      <w:r w:rsidR="0039758D">
        <w:t>occasion</w:t>
      </w:r>
      <w:r>
        <w:t>s</w:t>
      </w:r>
      <w:r w:rsidR="0039758D">
        <w:t xml:space="preserve">, RMIS contains records with a valid sample type, but no ‘estimated number’ for a particular tag recovery. </w:t>
      </w:r>
      <w:r w:rsidR="0039758D" w:rsidRPr="003D716F">
        <w:rPr>
          <w:i/>
        </w:rPr>
        <w:t>In these cases, the user must decide what to do</w:t>
      </w:r>
      <w:r>
        <w:rPr>
          <w:i/>
        </w:rPr>
        <w:t>, i.e., to enter a value or omit altogether</w:t>
      </w:r>
      <w:r w:rsidR="0039758D" w:rsidRPr="003D716F">
        <w:rPr>
          <w:i/>
        </w:rPr>
        <w:t>.</w:t>
      </w:r>
      <w:r w:rsidR="0039758D">
        <w:t xml:space="preserve"> For example, if it’s likely a data error and in fact each fish represents an individual</w:t>
      </w:r>
      <w:r w:rsidR="00141DA4">
        <w:t xml:space="preserve"> </w:t>
      </w:r>
      <w:r w:rsidR="0039758D">
        <w:t xml:space="preserve">(e.g., </w:t>
      </w:r>
      <w:proofErr w:type="spellStart"/>
      <w:r w:rsidR="0039758D">
        <w:t>censused</w:t>
      </w:r>
      <w:proofErr w:type="spellEnd"/>
      <w:r w:rsidR="0039758D">
        <w:t xml:space="preserve"> escapement at a hatchery), then these records could be given an estimated number of 1.0 and reloaded. It is on the BP team, however, to make the call given whatever information is available (regional expertise/contacts, etc.). </w:t>
      </w:r>
    </w:p>
    <w:p w14:paraId="2415301F" w14:textId="77777777" w:rsidR="003D716F" w:rsidRDefault="003D716F" w:rsidP="005B3E03">
      <w:pPr>
        <w:pStyle w:val="ListParagraph"/>
        <w:numPr>
          <w:ilvl w:val="0"/>
          <w:numId w:val="28"/>
        </w:numPr>
      </w:pPr>
      <w:r>
        <w:t xml:space="preserve">A portion of the auxiliary data you’re supplying isn’t part of the tag set of interest. For example, a CTC member from Canada may supply escapements for all of their stocks for all years in a single file, whereas you’re only interested in 2005-2008 broods. </w:t>
      </w:r>
      <w:r>
        <w:rPr>
          <w:i/>
        </w:rPr>
        <w:t>If this is the basis for rejection, there’s nothing more that you need to do</w:t>
      </w:r>
      <w:r>
        <w:t>.</w:t>
      </w:r>
    </w:p>
    <w:p w14:paraId="5BE3D553" w14:textId="77777777" w:rsidR="003D716F" w:rsidRDefault="003D716F" w:rsidP="003D716F">
      <w:r>
        <w:t>The good news is that, generally speaking, once a solution to a parsing problem or release rejection problem is resolved in the FRAM-CAS database, it will address all future instances subject to the same circumstances (and/or future reloads).</w:t>
      </w:r>
    </w:p>
    <w:p w14:paraId="4E7BB69B" w14:textId="77777777" w:rsidR="00DB6B2A" w:rsidRDefault="00DB6B2A" w:rsidP="003D716F"/>
    <w:p w14:paraId="7B192FE6" w14:textId="77777777" w:rsidR="00871ED1" w:rsidRPr="001635C4" w:rsidRDefault="00871ED1" w:rsidP="00871ED1">
      <w:pPr>
        <w:pStyle w:val="Subtitle"/>
      </w:pPr>
      <w:r>
        <w:t>What are auxiliaries?</w:t>
      </w:r>
    </w:p>
    <w:p w14:paraId="104F715C" w14:textId="77777777" w:rsidR="00871ED1" w:rsidRDefault="00AB02B9" w:rsidP="00871ED1">
      <w:pPr>
        <w:spacing w:after="0"/>
      </w:pPr>
      <w:r>
        <w:t>As noted above, so-called auxiliary CWT recovery files are also loaded into the FRAM-CAS database during this stage of the overall process</w:t>
      </w:r>
      <w:r w:rsidR="00DB6B2A">
        <w:t>, and are denoted as such in the ‘</w:t>
      </w:r>
      <w:proofErr w:type="spellStart"/>
      <w:r w:rsidR="00DB6B2A">
        <w:t>CWDBRecovery</w:t>
      </w:r>
      <w:proofErr w:type="spellEnd"/>
      <w:r w:rsidR="00DB6B2A">
        <w:t>’ table (‘Auxiliary’ = T/F field)</w:t>
      </w:r>
      <w:r>
        <w:t xml:space="preserve">. These files, which are supplied by regional experts who steward CWT recovery data for particular stocks or fisheries, are meant to either augment or correct the data acquired via RMIS for the </w:t>
      </w:r>
      <w:r>
        <w:lastRenderedPageBreak/>
        <w:t xml:space="preserve">tag groups in question. While the deficiencies/errors in RMIS content and/or the basis for auxiliary file creation are beyond the scope of this manual, these files are needed to ensure that all observations of tagged model stock cohorts are correctly captured in the FRAM BP dataset. </w:t>
      </w:r>
      <w:r w:rsidR="00B53A03">
        <w:t>Because these datasets are routinely updated, it is important to acquire the latest</w:t>
      </w:r>
      <w:r w:rsidR="00B53A03">
        <w:rPr>
          <w:rStyle w:val="FootnoteReference"/>
        </w:rPr>
        <w:footnoteReference w:id="2"/>
      </w:r>
      <w:r w:rsidR="00B53A03">
        <w:t xml:space="preserve"> versions from the appropriate CTC point</w:t>
      </w:r>
      <w:r w:rsidR="00DB6B2A">
        <w:t>(s)</w:t>
      </w:r>
      <w:r w:rsidR="00B53A03">
        <w:t xml:space="preserve"> of contact prior to completing a full FRAM-CAS loading process</w:t>
      </w:r>
      <w:r w:rsidR="00DB6B2A">
        <w:t xml:space="preserve">. Finally, </w:t>
      </w:r>
      <w:r w:rsidR="00B53A03">
        <w:t xml:space="preserve">similar input files may need to be created for any non-CTC stocks necessitating </w:t>
      </w:r>
      <w:r w:rsidR="00DB6B2A">
        <w:t xml:space="preserve">similar supplementary or revisionary </w:t>
      </w:r>
      <w:r w:rsidR="00B53A03">
        <w:t xml:space="preserve">data (e.g., for </w:t>
      </w:r>
      <w:proofErr w:type="spellStart"/>
      <w:r w:rsidR="00B53A03">
        <w:t>unsampled</w:t>
      </w:r>
      <w:proofErr w:type="spellEnd"/>
      <w:r w:rsidR="00B53A03">
        <w:t xml:space="preserve"> freshwater sport fisheries in </w:t>
      </w:r>
      <w:proofErr w:type="spellStart"/>
      <w:r w:rsidR="00B53A03">
        <w:t>Willapa</w:t>
      </w:r>
      <w:proofErr w:type="spellEnd"/>
      <w:r w:rsidR="00B53A03">
        <w:t xml:space="preserve"> Bay). </w:t>
      </w:r>
    </w:p>
    <w:p w14:paraId="52BC91FD" w14:textId="77777777" w:rsidR="00871ED1" w:rsidRDefault="00871ED1" w:rsidP="00C91174"/>
    <w:p w14:paraId="27398043" w14:textId="7904D169" w:rsidR="00C91174" w:rsidRDefault="00DB6B2A" w:rsidP="00DB6B2A">
      <w:pPr>
        <w:spacing w:after="0"/>
      </w:pPr>
      <w:r>
        <w:t xml:space="preserve">For further documentation on the CAS program and database, see the design specs document prepared by </w:t>
      </w:r>
      <w:proofErr w:type="spellStart"/>
      <w:r>
        <w:t>Wostman</w:t>
      </w:r>
      <w:proofErr w:type="spellEnd"/>
      <w:r>
        <w:t xml:space="preserve"> and Associates, Inc. for ADFG and the CTC (</w:t>
      </w:r>
      <w:hyperlink r:id="rId20" w:history="1">
        <w:r w:rsidR="00766DFF" w:rsidRPr="00882E9C">
          <w:rPr>
            <w:rStyle w:val="Hyperlink"/>
          </w:rPr>
          <w:t>https://github.com/petemchugh/FRAMBuilder/blob/master/CTC%20CAS%20Documentation/CAS%20Design%20Spec.doc</w:t>
        </w:r>
      </w:hyperlink>
      <w:r>
        <w:t>)</w:t>
      </w:r>
      <w:r w:rsidR="009544FA">
        <w:t xml:space="preserve"> as well as the CAS help files located here </w:t>
      </w:r>
      <w:hyperlink r:id="rId21" w:history="1">
        <w:r w:rsidR="009544FA" w:rsidRPr="00142272">
          <w:rPr>
            <w:rStyle w:val="Hyperlink"/>
          </w:rPr>
          <w:t>https://github.com/petemchugh/FRAMBuilder/tree/master/CTC%20CAS%20Documentation</w:t>
        </w:r>
      </w:hyperlink>
      <w:r>
        <w:t>.</w:t>
      </w:r>
      <w:r w:rsidR="00766DFF">
        <w:t xml:space="preserve"> For more information on the FRAM-CAS database, and more specifically how it has been modified to integrate FRAM functionality, see </w:t>
      </w:r>
      <w:r w:rsidR="00766DFF" w:rsidRPr="00585139">
        <w:t xml:space="preserve">Appendix </w:t>
      </w:r>
      <w:r w:rsidR="008C706E" w:rsidRPr="00585139">
        <w:t>B</w:t>
      </w:r>
      <w:r w:rsidR="00766DFF">
        <w:t xml:space="preserve">. </w:t>
      </w:r>
    </w:p>
    <w:p w14:paraId="63FA4CA6" w14:textId="77777777" w:rsidR="00AC4E1D" w:rsidRPr="001635C4" w:rsidRDefault="00AC4E1D" w:rsidP="00AC4E1D">
      <w:pPr>
        <w:spacing w:after="0"/>
      </w:pPr>
    </w:p>
    <w:p w14:paraId="145B72FE" w14:textId="77777777" w:rsidR="0066409C" w:rsidRPr="001635C4" w:rsidRDefault="0066409C" w:rsidP="0066409C">
      <w:pPr>
        <w:spacing w:after="0"/>
      </w:pPr>
    </w:p>
    <w:p w14:paraId="13574953" w14:textId="77777777" w:rsidR="0066409C" w:rsidRPr="001635C4" w:rsidRDefault="0066409C" w:rsidP="0066409C">
      <w:pPr>
        <w:spacing w:after="0"/>
      </w:pPr>
    </w:p>
    <w:p w14:paraId="16A4C0D5" w14:textId="77777777" w:rsidR="0066409C" w:rsidRPr="001A0676" w:rsidRDefault="0066409C" w:rsidP="00FF24F7">
      <w:pPr>
        <w:pStyle w:val="ListParagraph"/>
        <w:numPr>
          <w:ilvl w:val="0"/>
          <w:numId w:val="1"/>
        </w:numPr>
        <w:spacing w:after="0"/>
        <w:outlineLvl w:val="0"/>
        <w:rPr>
          <w:b/>
          <w:sz w:val="26"/>
          <w:szCs w:val="26"/>
        </w:rPr>
      </w:pPr>
      <w:bookmarkStart w:id="9" w:name="_Toc453861383"/>
      <w:r w:rsidRPr="001A0676">
        <w:rPr>
          <w:b/>
          <w:sz w:val="26"/>
          <w:szCs w:val="26"/>
        </w:rPr>
        <w:t>Step 5: Run FRAMBuilder</w:t>
      </w:r>
      <w:bookmarkEnd w:id="9"/>
    </w:p>
    <w:p w14:paraId="49867063" w14:textId="77777777" w:rsidR="0066409C" w:rsidRPr="001635C4" w:rsidRDefault="0066409C" w:rsidP="0066409C">
      <w:pPr>
        <w:spacing w:after="0"/>
      </w:pPr>
    </w:p>
    <w:p w14:paraId="45926AF8" w14:textId="471F32E0" w:rsidR="00BC4755" w:rsidRDefault="009624B5" w:rsidP="0066409C">
      <w:pPr>
        <w:spacing w:after="0"/>
      </w:pPr>
      <w:r>
        <w:t xml:space="preserve">Now that </w:t>
      </w:r>
      <w:del w:id="10" w:author="Carey, Jonathan D (DFW)" w:date="2017-06-29T11:44:00Z">
        <w:r w:rsidDel="00F161A2">
          <w:delText xml:space="preserve">tags </w:delText>
        </w:r>
      </w:del>
      <w:r>
        <w:t>the FRAM-CAS database has been successfully loaded with the CWT data needed for running the BP calibration, we have just a few additional (albeit very important) steps to (1) complete the RMIS to FRAM fishery mapping work, (2) process the selected tags/broods for the selected stocks so they correspond to a single ‘super code’, and (3) format and write calibration input files to the FRAM-CAS database. Th</w:t>
      </w:r>
      <w:r w:rsidR="00BC4755">
        <w:t>is</w:t>
      </w:r>
      <w:r>
        <w:t xml:space="preserve"> </w:t>
      </w:r>
      <w:r w:rsidR="00BC4755">
        <w:t>section</w:t>
      </w:r>
      <w:r>
        <w:t xml:space="preserve"> covers the </w:t>
      </w:r>
      <w:r w:rsidR="00BC4755">
        <w:t xml:space="preserve">rationale and sequence of </w:t>
      </w:r>
      <w:r>
        <w:t xml:space="preserve">steps </w:t>
      </w:r>
      <w:r w:rsidR="00CE036C">
        <w:t>underlying</w:t>
      </w:r>
      <w:r>
        <w:t xml:space="preserve"> this process. </w:t>
      </w:r>
    </w:p>
    <w:p w14:paraId="1D1E803E" w14:textId="77777777" w:rsidR="00BC4755" w:rsidRDefault="00BC4755" w:rsidP="0066409C">
      <w:pPr>
        <w:spacing w:after="0"/>
      </w:pPr>
    </w:p>
    <w:p w14:paraId="362A7D53" w14:textId="77777777" w:rsidR="00BC4755" w:rsidRPr="004D1790" w:rsidRDefault="00BC4755" w:rsidP="004D1790">
      <w:pPr>
        <w:pStyle w:val="Subtitle"/>
      </w:pPr>
      <w:r w:rsidRPr="004D1790">
        <w:t>Mapping/adjustment rules</w:t>
      </w:r>
    </w:p>
    <w:p w14:paraId="5DBDC1DB" w14:textId="2179F308" w:rsidR="00777D3D" w:rsidRDefault="00C64E39" w:rsidP="0066409C">
      <w:pPr>
        <w:spacing w:after="0"/>
      </w:pPr>
      <w:r>
        <w:t xml:space="preserve">Before diving into the ‘how to’ details, </w:t>
      </w:r>
      <w:r w:rsidR="00BC4755">
        <w:t xml:space="preserve">here we </w:t>
      </w:r>
      <w:r w:rsidR="00CE036C">
        <w:t>summarize</w:t>
      </w:r>
      <w:r>
        <w:t xml:space="preserve"> the main rules/processing tasks that FRAMBuilder </w:t>
      </w:r>
      <w:r w:rsidR="00BC4755">
        <w:t>executes to</w:t>
      </w:r>
      <w:r w:rsidR="00EB48BC">
        <w:t xml:space="preserve"> </w:t>
      </w:r>
      <w:r>
        <w:t>map CWT recoveries from CAS</w:t>
      </w:r>
      <w:r w:rsidR="00EB48BC">
        <w:t xml:space="preserve"> fishery purgatory</w:t>
      </w:r>
      <w:r>
        <w:t xml:space="preserve"> to the</w:t>
      </w:r>
      <w:r w:rsidR="00CE036C">
        <w:t>ir</w:t>
      </w:r>
      <w:r>
        <w:t xml:space="preserve"> </w:t>
      </w:r>
      <w:r w:rsidR="00EB48BC">
        <w:t>final</w:t>
      </w:r>
      <w:r>
        <w:t xml:space="preserve"> FRAM fishery/time step/age </w:t>
      </w:r>
      <w:r w:rsidR="00CE036C">
        <w:t>stratum</w:t>
      </w:r>
      <w:r w:rsidR="00126ACC">
        <w:t xml:space="preserve"> (</w:t>
      </w:r>
      <w:r w:rsidR="00CE036C">
        <w:t xml:space="preserve">within code, </w:t>
      </w:r>
      <w:r w:rsidR="00126ACC">
        <w:t>see the subroutine ‘</w:t>
      </w:r>
      <w:proofErr w:type="spellStart"/>
      <w:r w:rsidR="00126ACC" w:rsidRPr="00126ACC">
        <w:t>BGworker_output_DoWork</w:t>
      </w:r>
      <w:proofErr w:type="spellEnd"/>
      <w:r w:rsidR="00126ACC">
        <w:t>’ in ‘</w:t>
      </w:r>
      <w:proofErr w:type="spellStart"/>
      <w:r w:rsidR="00126ACC">
        <w:t>OutputOptions.vb</w:t>
      </w:r>
      <w:proofErr w:type="spellEnd"/>
      <w:r w:rsidR="00126ACC">
        <w:t xml:space="preserve">’ for </w:t>
      </w:r>
      <w:r w:rsidR="00CE036C">
        <w:t>further detail</w:t>
      </w:r>
      <w:r w:rsidR="00126ACC">
        <w:t>)</w:t>
      </w:r>
      <w:r w:rsidR="00CE036C">
        <w:t xml:space="preserve">. Whenever specific criteria invoke special processing rules, FRAMBuilder does the following: </w:t>
      </w:r>
    </w:p>
    <w:p w14:paraId="5E6D510C" w14:textId="77777777" w:rsidR="00CE036C" w:rsidRDefault="00CE036C" w:rsidP="0066409C">
      <w:pPr>
        <w:spacing w:after="0"/>
      </w:pPr>
    </w:p>
    <w:p w14:paraId="53C2DFC6" w14:textId="77777777" w:rsidR="00C64E39" w:rsidRDefault="00126ACC" w:rsidP="00126ACC">
      <w:pPr>
        <w:pStyle w:val="ListParagraph"/>
        <w:numPr>
          <w:ilvl w:val="0"/>
          <w:numId w:val="31"/>
        </w:numPr>
        <w:spacing w:after="0"/>
      </w:pPr>
      <w:r>
        <w:t>Split CAS Washington Coast Troll fisheries (fisheries 16/17 for Areas 3/4/4B, 20/21 for Area 2) into their respective treaty/non-treaty components based on fishery code (10 vs. 15).</w:t>
      </w:r>
    </w:p>
    <w:p w14:paraId="760F9A60" w14:textId="77777777" w:rsidR="00126ACC" w:rsidRDefault="00126ACC" w:rsidP="00126ACC">
      <w:pPr>
        <w:pStyle w:val="ListParagraph"/>
        <w:numPr>
          <w:ilvl w:val="0"/>
          <w:numId w:val="31"/>
        </w:numPr>
        <w:spacing w:after="0"/>
      </w:pPr>
      <w:r>
        <w:t xml:space="preserve">Split CAS Washington Coastal Rivers Net into FRAM Grays, </w:t>
      </w:r>
      <w:proofErr w:type="spellStart"/>
      <w:r>
        <w:t>Willapa</w:t>
      </w:r>
      <w:proofErr w:type="spellEnd"/>
      <w:r>
        <w:t>, and North Washington Coast components; this is achieved based on RMIS Recovery Location Codes.</w:t>
      </w:r>
    </w:p>
    <w:p w14:paraId="4FA240D9" w14:textId="477D25A9" w:rsidR="00126ACC" w:rsidRDefault="00126ACC" w:rsidP="00126ACC">
      <w:pPr>
        <w:pStyle w:val="ListParagraph"/>
        <w:numPr>
          <w:ilvl w:val="0"/>
          <w:numId w:val="31"/>
        </w:numPr>
        <w:spacing w:after="0"/>
      </w:pPr>
      <w:r>
        <w:lastRenderedPageBreak/>
        <w:t>Split CAS Georgia Strait Sport into FRAM</w:t>
      </w:r>
      <w:r w:rsidR="00CE036C">
        <w:t>’s</w:t>
      </w:r>
      <w:r>
        <w:t xml:space="preserve"> North Geo</w:t>
      </w:r>
      <w:r w:rsidR="00CE036C">
        <w:t>rgia</w:t>
      </w:r>
      <w:r>
        <w:t xml:space="preserve"> Str</w:t>
      </w:r>
      <w:r w:rsidR="00CE036C">
        <w:t>ait</w:t>
      </w:r>
      <w:r>
        <w:t xml:space="preserve"> (</w:t>
      </w:r>
      <w:r w:rsidR="00CE036C">
        <w:t xml:space="preserve">DFO </w:t>
      </w:r>
      <w:r>
        <w:t>areas 13-16), South Geo</w:t>
      </w:r>
      <w:r w:rsidR="00CE036C">
        <w:t>rgia</w:t>
      </w:r>
      <w:r>
        <w:t xml:space="preserve"> Str</w:t>
      </w:r>
      <w:r w:rsidR="00CE036C">
        <w:t>ait</w:t>
      </w:r>
      <w:r>
        <w:t xml:space="preserve"> (</w:t>
      </w:r>
      <w:r w:rsidRPr="00126ACC">
        <w:t>17-18, 19A, 28-29</w:t>
      </w:r>
      <w:r>
        <w:t>), and Juan de Fuca (19B, 20) sport</w:t>
      </w:r>
      <w:r w:rsidR="00CE036C">
        <w:t xml:space="preserve"> fisheries</w:t>
      </w:r>
      <w:r>
        <w:t>; this is done using the RMIS Recovery Location Code and Canada DFO stat</w:t>
      </w:r>
      <w:r w:rsidR="00CE036C">
        <w:t>istical reporting</w:t>
      </w:r>
      <w:r>
        <w:t xml:space="preserve"> areas.</w:t>
      </w:r>
    </w:p>
    <w:p w14:paraId="1E9E94EF" w14:textId="6107DA88" w:rsidR="00126ACC" w:rsidRDefault="00126ACC" w:rsidP="00126ACC">
      <w:pPr>
        <w:pStyle w:val="ListParagraph"/>
        <w:numPr>
          <w:ilvl w:val="0"/>
          <w:numId w:val="31"/>
        </w:numPr>
        <w:spacing w:after="0"/>
      </w:pPr>
      <w:r>
        <w:t xml:space="preserve">Split CAS </w:t>
      </w:r>
      <w:r w:rsidR="00974FD2">
        <w:t xml:space="preserve">Washington </w:t>
      </w:r>
      <w:r w:rsidR="00CE036C">
        <w:t>South Puget Sound</w:t>
      </w:r>
      <w:r>
        <w:t xml:space="preserve"> </w:t>
      </w:r>
      <w:r w:rsidR="00CE036C">
        <w:t xml:space="preserve">(SPS) </w:t>
      </w:r>
      <w:r>
        <w:t>Net into FRAM’s 13A and SPS (13/13D-K) Net</w:t>
      </w:r>
      <w:r w:rsidR="00CE036C">
        <w:t xml:space="preserve"> fisheries</w:t>
      </w:r>
      <w:r>
        <w:t xml:space="preserve">; </w:t>
      </w:r>
      <w:r w:rsidR="00CE036C">
        <w:t>assignment is</w:t>
      </w:r>
      <w:r>
        <w:t xml:space="preserve"> </w:t>
      </w:r>
      <w:r w:rsidR="00CE036C">
        <w:t>based</w:t>
      </w:r>
      <w:r>
        <w:t xml:space="preserve"> RMIS Recovery Location Code</w:t>
      </w:r>
      <w:r w:rsidR="00CE036C">
        <w:t>s</w:t>
      </w:r>
      <w:r>
        <w:t xml:space="preserve">. </w:t>
      </w:r>
    </w:p>
    <w:p w14:paraId="44C44EF8" w14:textId="7605B017" w:rsidR="00126ACC" w:rsidRDefault="00126ACC" w:rsidP="00126ACC">
      <w:pPr>
        <w:pStyle w:val="ListParagraph"/>
        <w:numPr>
          <w:ilvl w:val="0"/>
          <w:numId w:val="31"/>
        </w:numPr>
        <w:spacing w:after="0"/>
      </w:pPr>
      <w:r>
        <w:t xml:space="preserve">Split CAS Washington </w:t>
      </w:r>
      <w:r w:rsidR="00CE036C">
        <w:t xml:space="preserve">Areas </w:t>
      </w:r>
      <w:r>
        <w:t>10/11 Net into FRAM</w:t>
      </w:r>
      <w:r w:rsidR="00CE036C">
        <w:t>’s</w:t>
      </w:r>
      <w:r>
        <w:t xml:space="preserve"> 10A, 10E, and 10:11 Net</w:t>
      </w:r>
      <w:r w:rsidR="00CE036C">
        <w:t xml:space="preserve"> fisheries</w:t>
      </w:r>
      <w:r>
        <w:t>; this is done using the RMIS Recovery Location Code.</w:t>
      </w:r>
    </w:p>
    <w:p w14:paraId="3A165823" w14:textId="02EB0AA9" w:rsidR="00974FD2" w:rsidRDefault="00974FD2" w:rsidP="00126ACC">
      <w:pPr>
        <w:pStyle w:val="ListParagraph"/>
        <w:numPr>
          <w:ilvl w:val="0"/>
          <w:numId w:val="31"/>
        </w:numPr>
        <w:spacing w:after="0"/>
      </w:pPr>
      <w:r>
        <w:t>Split CAS Washington Area 10 sport into FRAM</w:t>
      </w:r>
      <w:r w:rsidR="00CE036C">
        <w:t>’s</w:t>
      </w:r>
      <w:r>
        <w:t xml:space="preserve"> 10A, 10E, and 10 sport</w:t>
      </w:r>
      <w:r w:rsidR="00CE036C">
        <w:t xml:space="preserve"> fisheries</w:t>
      </w:r>
      <w:r>
        <w:t xml:space="preserve">; this is done using </w:t>
      </w:r>
      <w:r w:rsidR="000178E2">
        <w:t>the RMIS Recovery Location Code</w:t>
      </w:r>
      <w:r w:rsidR="00F243D3">
        <w:t xml:space="preserve"> and only for the July-Sept period due to concurrency in regulations outside of 10A/10E/General 10 outside of these months; </w:t>
      </w:r>
      <w:r w:rsidR="00CE036C" w:rsidRPr="001B7267">
        <w:t>note</w:t>
      </w:r>
      <w:r>
        <w:t xml:space="preserve">, due to </w:t>
      </w:r>
      <w:r w:rsidR="00F243D3">
        <w:t xml:space="preserve">suspected </w:t>
      </w:r>
      <w:r>
        <w:t xml:space="preserve">errors in data coding </w:t>
      </w:r>
      <w:r w:rsidR="00F243D3">
        <w:t>on RMIS, it is not possible to perfectly</w:t>
      </w:r>
      <w:r>
        <w:t xml:space="preserve"> </w:t>
      </w:r>
      <w:r w:rsidR="00CE036C">
        <w:t>separate</w:t>
      </w:r>
      <w:r>
        <w:t xml:space="preserve"> 10A/</w:t>
      </w:r>
      <w:r w:rsidR="00CE036C">
        <w:t>10</w:t>
      </w:r>
      <w:r>
        <w:t xml:space="preserve">E from general 10 during </w:t>
      </w:r>
      <w:r w:rsidR="00F243D3">
        <w:t>some base period years</w:t>
      </w:r>
      <w:r>
        <w:t>.</w:t>
      </w:r>
    </w:p>
    <w:p w14:paraId="063FFA9B" w14:textId="008AFA8E" w:rsidR="00974FD2" w:rsidRDefault="00974FD2" w:rsidP="00126ACC">
      <w:pPr>
        <w:pStyle w:val="ListParagraph"/>
        <w:numPr>
          <w:ilvl w:val="0"/>
          <w:numId w:val="31"/>
        </w:numPr>
        <w:spacing w:after="0"/>
      </w:pPr>
      <w:r>
        <w:t xml:space="preserve">Assign recoveries mapped to CAS Washington Area 8 </w:t>
      </w:r>
      <w:r w:rsidR="001B7267">
        <w:t xml:space="preserve">during summer </w:t>
      </w:r>
      <w:r>
        <w:t>to FRAM</w:t>
      </w:r>
      <w:r w:rsidR="001B7267">
        <w:t>’s</w:t>
      </w:r>
      <w:r>
        <w:t xml:space="preserve"> 8D sport </w:t>
      </w:r>
      <w:r w:rsidR="001B7267">
        <w:t xml:space="preserve">fishery </w:t>
      </w:r>
      <w:r>
        <w:t>(Tulalip Bay) (</w:t>
      </w:r>
      <w:r w:rsidR="001B7267">
        <w:t xml:space="preserve">note: </w:t>
      </w:r>
      <w:r>
        <w:t>general 8 is closed to Chinook retention and CAS doesn’t distinguish).</w:t>
      </w:r>
    </w:p>
    <w:p w14:paraId="5F7DAF26" w14:textId="77777777" w:rsidR="00974FD2" w:rsidRDefault="00974FD2" w:rsidP="00126ACC">
      <w:pPr>
        <w:pStyle w:val="ListParagraph"/>
        <w:numPr>
          <w:ilvl w:val="0"/>
          <w:numId w:val="31"/>
        </w:numPr>
        <w:spacing w:after="0"/>
      </w:pPr>
      <w:r>
        <w:t>Parse CAS combined 8A/8D net into separate FRAM 8A and 8D fisheries; this is done using the RMIS Recovery Location Code.</w:t>
      </w:r>
    </w:p>
    <w:p w14:paraId="73B53066" w14:textId="0E095F9F" w:rsidR="00E436C8" w:rsidRDefault="00974FD2" w:rsidP="00126ACC">
      <w:pPr>
        <w:pStyle w:val="ListParagraph"/>
        <w:numPr>
          <w:ilvl w:val="0"/>
          <w:numId w:val="31"/>
        </w:numPr>
        <w:spacing w:after="0"/>
      </w:pPr>
      <w:r>
        <w:t xml:space="preserve">Separate the KMZ component of CAS’s California Troll and assign it to KMZ </w:t>
      </w:r>
      <w:r w:rsidR="001B7267">
        <w:t>T</w:t>
      </w:r>
      <w:r>
        <w:t xml:space="preserve">roll; this is done using the RMIS Recovery Location Code. </w:t>
      </w:r>
    </w:p>
    <w:p w14:paraId="090EB2F7" w14:textId="3414A125" w:rsidR="00E436C8" w:rsidRDefault="00E436C8" w:rsidP="00126ACC">
      <w:pPr>
        <w:pStyle w:val="ListParagraph"/>
        <w:numPr>
          <w:ilvl w:val="0"/>
          <w:numId w:val="31"/>
        </w:numPr>
        <w:spacing w:after="0"/>
      </w:pPr>
      <w:r>
        <w:t xml:space="preserve">Separate the KMZ component of CAS’s California Sport and assign it to KMZ </w:t>
      </w:r>
      <w:r w:rsidR="001B7267">
        <w:t>S</w:t>
      </w:r>
      <w:r>
        <w:t xml:space="preserve">port; this is done using the RMIS Recovery Location Code. </w:t>
      </w:r>
    </w:p>
    <w:p w14:paraId="13F47597" w14:textId="63CF34F2" w:rsidR="00E436C8" w:rsidRDefault="001B7267" w:rsidP="00126ACC">
      <w:pPr>
        <w:pStyle w:val="ListParagraph"/>
        <w:numPr>
          <w:ilvl w:val="0"/>
          <w:numId w:val="31"/>
        </w:numPr>
        <w:spacing w:after="0"/>
      </w:pPr>
      <w:r>
        <w:t xml:space="preserve">Assign recoveries within the </w:t>
      </w:r>
      <w:r w:rsidR="00E436C8">
        <w:t>Hoodsport terminal marine net and sport</w:t>
      </w:r>
      <w:r>
        <w:t xml:space="preserve"> fisheries </w:t>
      </w:r>
      <w:r w:rsidR="00E436C8">
        <w:t>to the equivalent ‘freshwater’ fisheries;</w:t>
      </w:r>
    </w:p>
    <w:p w14:paraId="244FDCC0" w14:textId="0316B39B" w:rsidR="00E436C8" w:rsidRDefault="00E436C8" w:rsidP="00126ACC">
      <w:pPr>
        <w:pStyle w:val="ListParagraph"/>
        <w:numPr>
          <w:ilvl w:val="0"/>
          <w:numId w:val="31"/>
        </w:numPr>
        <w:spacing w:after="0"/>
      </w:pPr>
      <w:r>
        <w:t xml:space="preserve">Correct Area 1 troll recoveries that </w:t>
      </w:r>
      <w:r w:rsidR="001B7267">
        <w:t>have</w:t>
      </w:r>
      <w:r>
        <w:t xml:space="preserve"> </w:t>
      </w:r>
      <w:r w:rsidR="001B7267">
        <w:t xml:space="preserve">historically (incorrectly) </w:t>
      </w:r>
      <w:r>
        <w:t xml:space="preserve">mapped </w:t>
      </w:r>
      <w:r w:rsidR="001B7267">
        <w:t xml:space="preserve">(by CAS) </w:t>
      </w:r>
      <w:r>
        <w:t>to Oregon Area 3</w:t>
      </w:r>
      <w:r w:rsidR="001B7267">
        <w:t xml:space="preserve"> troll</w:t>
      </w:r>
      <w:r>
        <w:t xml:space="preserve">; </w:t>
      </w:r>
      <w:r w:rsidR="001B7267">
        <w:t xml:space="preserve">if no errors are detected, </w:t>
      </w:r>
      <w:r>
        <w:t>FRAMBuilder</w:t>
      </w:r>
      <w:r w:rsidR="001B7267">
        <w:t xml:space="preserve"> makes no corrections/revisions</w:t>
      </w:r>
      <w:r>
        <w:t>.</w:t>
      </w:r>
    </w:p>
    <w:p w14:paraId="26D482C0" w14:textId="70DA7947" w:rsidR="00974FD2" w:rsidRDefault="00E436C8" w:rsidP="00777D3D">
      <w:pPr>
        <w:pStyle w:val="ListParagraph"/>
        <w:numPr>
          <w:ilvl w:val="0"/>
          <w:numId w:val="31"/>
        </w:numPr>
        <w:spacing w:after="0"/>
      </w:pPr>
      <w:r>
        <w:t xml:space="preserve">Separate the combined Bellingham Bay </w:t>
      </w:r>
      <w:r w:rsidR="001B7267">
        <w:t xml:space="preserve">(7BCD) </w:t>
      </w:r>
      <w:r>
        <w:t xml:space="preserve">treaty/non-treaty net </w:t>
      </w:r>
      <w:r w:rsidR="00FC27BB">
        <w:t xml:space="preserve">fishery </w:t>
      </w:r>
      <w:r>
        <w:t xml:space="preserve">recoveries into separate treaty/non-treaty components. </w:t>
      </w:r>
      <w:r w:rsidR="001A0873">
        <w:t xml:space="preserve">Unfortunately, this ‘processing rule’ </w:t>
      </w:r>
      <w:r w:rsidR="00FC27BB">
        <w:t xml:space="preserve">can’t be fully implemented in code because a non-distinct (indiscernible treaty/non-treaty) fisher type/gear code </w:t>
      </w:r>
      <w:r w:rsidR="001B7267">
        <w:t xml:space="preserve">combination </w:t>
      </w:r>
      <w:r w:rsidR="00FC27BB">
        <w:t>precludes assignment with certainty</w:t>
      </w:r>
      <w:r w:rsidR="001B7267">
        <w:t xml:space="preserve"> for a non-trivial percentage (20%+) of 7BCD recoveries</w:t>
      </w:r>
      <w:r w:rsidR="00FC27BB">
        <w:t xml:space="preserve">. Thus, </w:t>
      </w:r>
      <w:r w:rsidR="001B7267">
        <w:t>7BCD net recoveries</w:t>
      </w:r>
      <w:r w:rsidR="00FC27BB">
        <w:t xml:space="preserve"> are pre-processed externally</w:t>
      </w:r>
      <w:r w:rsidR="00777D3D">
        <w:t xml:space="preserve"> (e.g., within the file ‘</w:t>
      </w:r>
      <w:proofErr w:type="spellStart"/>
      <w:r w:rsidR="00777D3D" w:rsidRPr="00777D3D">
        <w:t>BellinghamBayEvaluation</w:t>
      </w:r>
      <w:proofErr w:type="spellEnd"/>
      <w:r w:rsidR="00777D3D" w:rsidRPr="00777D3D">
        <w:t>(May2016_Split).</w:t>
      </w:r>
      <w:proofErr w:type="spellStart"/>
      <w:r w:rsidR="00777D3D" w:rsidRPr="00777D3D">
        <w:t>xlsx</w:t>
      </w:r>
      <w:proofErr w:type="spellEnd"/>
      <w:r w:rsidR="00777D3D">
        <w:t>’)</w:t>
      </w:r>
      <w:r w:rsidR="00FC27BB">
        <w:t xml:space="preserve"> to make individual tag ‘</w:t>
      </w:r>
      <w:proofErr w:type="spellStart"/>
      <w:r w:rsidR="00FC27BB">
        <w:t>Tr</w:t>
      </w:r>
      <w:proofErr w:type="spellEnd"/>
      <w:r w:rsidR="00FC27BB">
        <w:t>/NT’ assignments based on fisher type/gear codes in RMIS and/or annual treaty/non-treaty catch fractions (</w:t>
      </w:r>
      <w:r w:rsidR="00FC27BB" w:rsidRPr="00585139">
        <w:t xml:space="preserve">see </w:t>
      </w:r>
      <w:r w:rsidR="001B7267" w:rsidRPr="00585139">
        <w:t xml:space="preserve">also </w:t>
      </w:r>
      <w:r w:rsidR="00585139" w:rsidRPr="00585139">
        <w:t>A</w:t>
      </w:r>
      <w:r w:rsidR="00FC27BB" w:rsidRPr="00585139">
        <w:t>ppend</w:t>
      </w:r>
      <w:r w:rsidR="00585139" w:rsidRPr="00585139">
        <w:t>i</w:t>
      </w:r>
      <w:r w:rsidR="00FC27BB" w:rsidRPr="00585139">
        <w:t xml:space="preserve">x </w:t>
      </w:r>
      <w:r w:rsidR="00585139">
        <w:t>C</w:t>
      </w:r>
      <w:r w:rsidR="00FC27BB">
        <w:t xml:space="preserve">). </w:t>
      </w:r>
      <w:r w:rsidR="001B7267">
        <w:t>If this pre-processing step has been completed</w:t>
      </w:r>
      <w:r w:rsidR="00FC27BB">
        <w:t>, FRAMBuilder places recoveries in the appropriate FRAM</w:t>
      </w:r>
      <w:r w:rsidR="00974FD2">
        <w:t xml:space="preserve"> </w:t>
      </w:r>
      <w:r w:rsidR="00FC27BB">
        <w:t xml:space="preserve">fishery based </w:t>
      </w:r>
      <w:r w:rsidR="001B7267">
        <w:t xml:space="preserve">values entered in the </w:t>
      </w:r>
      <w:proofErr w:type="spellStart"/>
      <w:r w:rsidR="00FC27BB">
        <w:t>CWDBRecovery</w:t>
      </w:r>
      <w:proofErr w:type="spellEnd"/>
      <w:r w:rsidR="00FC27BB">
        <w:t xml:space="preserve"> field ‘</w:t>
      </w:r>
      <w:proofErr w:type="spellStart"/>
      <w:r w:rsidR="00FC27BB">
        <w:t>Tr_NT</w:t>
      </w:r>
      <w:proofErr w:type="spellEnd"/>
      <w:r w:rsidR="00FC27BB">
        <w:t>’.</w:t>
      </w:r>
    </w:p>
    <w:p w14:paraId="41A8C0CA" w14:textId="097A7941" w:rsidR="00072C36" w:rsidRDefault="00072C36" w:rsidP="00126ACC">
      <w:pPr>
        <w:pStyle w:val="ListParagraph"/>
        <w:numPr>
          <w:ilvl w:val="0"/>
          <w:numId w:val="31"/>
        </w:numPr>
        <w:spacing w:after="0"/>
      </w:pPr>
      <w:r>
        <w:t>M</w:t>
      </w:r>
      <w:r w:rsidR="00EB48BC">
        <w:t xml:space="preserve">ap all </w:t>
      </w:r>
      <w:r>
        <w:t xml:space="preserve">freshwater </w:t>
      </w:r>
      <w:r w:rsidR="00AE1ABA">
        <w:t xml:space="preserve">fishery </w:t>
      </w:r>
      <w:r>
        <w:t>recoveries, i.e., sport, net, B10 sport, Col R Net</w:t>
      </w:r>
      <w:r w:rsidR="00AE1ABA">
        <w:t>,</w:t>
      </w:r>
      <w:r>
        <w:t xml:space="preserve"> to the escapement fishery (fishery 74); this step </w:t>
      </w:r>
      <w:r w:rsidR="00AE1ABA">
        <w:t>facilitates</w:t>
      </w:r>
      <w:r>
        <w:t xml:space="preserve"> calibration </w:t>
      </w:r>
      <w:r w:rsidR="00AE1ABA">
        <w:t>in</w:t>
      </w:r>
      <w:r>
        <w:t xml:space="preserve"> ETRS </w:t>
      </w:r>
      <w:r w:rsidR="00AE1ABA">
        <w:t xml:space="preserve">units, </w:t>
      </w:r>
      <w:r>
        <w:t>as desired under the new BP framework.</w:t>
      </w:r>
    </w:p>
    <w:p w14:paraId="01F8D257" w14:textId="7604F882" w:rsidR="00EB48BC" w:rsidRDefault="00072C36" w:rsidP="00126ACC">
      <w:pPr>
        <w:pStyle w:val="ListParagraph"/>
        <w:numPr>
          <w:ilvl w:val="0"/>
          <w:numId w:val="31"/>
        </w:numPr>
        <w:spacing w:after="0"/>
      </w:pPr>
      <w:r>
        <w:t xml:space="preserve">Make and modify time step (TS) assignments as needed; </w:t>
      </w:r>
      <w:r w:rsidR="00272EDC">
        <w:t xml:space="preserve">TS </w:t>
      </w:r>
      <w:r>
        <w:t xml:space="preserve">assignments are </w:t>
      </w:r>
      <w:r w:rsidR="00AE1ABA">
        <w:t>made</w:t>
      </w:r>
      <w:r>
        <w:t xml:space="preserve"> initially based on the calendar month in which </w:t>
      </w:r>
      <w:r w:rsidR="00AE1ABA">
        <w:t xml:space="preserve">a </w:t>
      </w:r>
      <w:r>
        <w:t>recover</w:t>
      </w:r>
      <w:r w:rsidR="00AE1ABA">
        <w:t>y</w:t>
      </w:r>
      <w:r>
        <w:t xml:space="preserve"> occurred (</w:t>
      </w:r>
      <w:r w:rsidR="00AE1ABA">
        <w:t xml:space="preserve">month </w:t>
      </w:r>
      <w:r>
        <w:t>&lt;4 &amp; &gt;=10 is TS1; 5&amp;6 = TS2; 7-9 = TS3), but in several instances things will have to be shifted slightly</w:t>
      </w:r>
      <w:r w:rsidR="00AE1ABA">
        <w:t xml:space="preserve"> to reflect the timing rules and biological assumptions built into the calibration’s cohort reconstruction</w:t>
      </w:r>
      <w:r>
        <w:t xml:space="preserve">. For instance, since fall Chinook are only allowed to mature in TS3, recoveries in freshwater sport/escapement/net during TS1/4 are shifted to TS3. </w:t>
      </w:r>
    </w:p>
    <w:p w14:paraId="41A9F5A0" w14:textId="48456A38" w:rsidR="00777D3D" w:rsidRDefault="00F15FF2" w:rsidP="00126ACC">
      <w:pPr>
        <w:pStyle w:val="ListParagraph"/>
        <w:numPr>
          <w:ilvl w:val="0"/>
          <w:numId w:val="31"/>
        </w:numPr>
        <w:spacing w:after="0"/>
      </w:pPr>
      <w:r>
        <w:lastRenderedPageBreak/>
        <w:t xml:space="preserve">Determine the FRAM age equivalent for each fish. </w:t>
      </w:r>
      <w:r w:rsidR="00254CBF">
        <w:t xml:space="preserve">This </w:t>
      </w:r>
      <w:r w:rsidR="00AE1ABA">
        <w:t xml:space="preserve">is </w:t>
      </w:r>
      <w:r w:rsidR="00254CBF">
        <w:t xml:space="preserve">initially </w:t>
      </w:r>
      <w:r w:rsidR="00AE1ABA">
        <w:t>done as</w:t>
      </w:r>
      <w:r w:rsidR="00254CBF">
        <w:t xml:space="preserve"> ‘</w:t>
      </w:r>
      <w:r w:rsidR="00AE1ABA">
        <w:t xml:space="preserve"> age = </w:t>
      </w:r>
      <w:r w:rsidR="00254CBF">
        <w:t xml:space="preserve">run year </w:t>
      </w:r>
      <w:r w:rsidR="00AE1ABA">
        <w:t>-</w:t>
      </w:r>
      <w:r w:rsidR="00254CBF">
        <w:t xml:space="preserve"> brood year’</w:t>
      </w:r>
      <w:r w:rsidR="00AE1ABA">
        <w:t xml:space="preserve">, with subsequent </w:t>
      </w:r>
      <w:r w:rsidR="00254CBF">
        <w:t>adjust</w:t>
      </w:r>
      <w:r w:rsidR="00AE1ABA">
        <w:t xml:space="preserve">ments </w:t>
      </w:r>
      <w:r w:rsidR="00254CBF">
        <w:t xml:space="preserve">to reflect (a) fish </w:t>
      </w:r>
      <w:r w:rsidR="00AE1ABA">
        <w:t xml:space="preserve">having </w:t>
      </w:r>
      <w:r w:rsidR="00254CBF">
        <w:t xml:space="preserve">birthdays on Oct 1, (b) Willamette and Cowlitz/Kalama/Lewis spring Chinook </w:t>
      </w:r>
      <w:r w:rsidR="00D778A6">
        <w:t xml:space="preserve">(yearling releases) </w:t>
      </w:r>
      <w:r w:rsidR="00AE1ABA">
        <w:t>having ages</w:t>
      </w:r>
      <w:r w:rsidR="00D778A6">
        <w:t xml:space="preserve"> treated as true age - 1 in FRAM</w:t>
      </w:r>
      <w:r w:rsidR="00777D3D">
        <w:rPr>
          <w:rStyle w:val="FootnoteReference"/>
        </w:rPr>
        <w:footnoteReference w:id="3"/>
      </w:r>
      <w:r w:rsidR="00D778A6">
        <w:t xml:space="preserve">, and (c) </w:t>
      </w:r>
      <w:r w:rsidR="00AE1ABA">
        <w:t>min (</w:t>
      </w:r>
      <w:r w:rsidR="00777D3D">
        <w:t>age 2</w:t>
      </w:r>
      <w:r w:rsidR="00AE1ABA">
        <w:t>)</w:t>
      </w:r>
      <w:r w:rsidR="00777D3D">
        <w:t xml:space="preserve"> </w:t>
      </w:r>
      <w:r w:rsidR="00AE1ABA">
        <w:t>and max (</w:t>
      </w:r>
      <w:r w:rsidR="00777D3D">
        <w:t>age 5</w:t>
      </w:r>
      <w:r w:rsidR="00AE1ABA">
        <w:t>) age constraints</w:t>
      </w:r>
      <w:r w:rsidR="00272EDC">
        <w:t xml:space="preserve"> imposed  by the model/cohort reconstruction</w:t>
      </w:r>
      <w:r w:rsidR="00777D3D">
        <w:t>.</w:t>
      </w:r>
    </w:p>
    <w:p w14:paraId="524BA6CC" w14:textId="2D99B09A" w:rsidR="00051297" w:rsidRDefault="00051297" w:rsidP="00051297">
      <w:pPr>
        <w:pStyle w:val="ListParagraph"/>
        <w:numPr>
          <w:ilvl w:val="0"/>
          <w:numId w:val="31"/>
        </w:numPr>
        <w:spacing w:after="0"/>
        <w:rPr>
          <w:ins w:id="11" w:author="Carey, Jonathan D (DFW)" w:date="2017-06-29T11:32:00Z"/>
        </w:rPr>
      </w:pPr>
      <w:ins w:id="12" w:author="Carey, Jonathan D (DFW)" w:date="2017-06-29T11:32:00Z">
        <w:r>
          <w:t xml:space="preserve">Identify sublegal recoveries for exclusion, as they should not be used in the calculation of legal exploitation rates.  This is done by identifying recoveries that have reported lengths (from RMIS) that are less than the lower bound of the size limit in the given fishery/time-step.  For southern US and Alaskan fisheries, size limit regulations are in terms of total length.  These are converted to fork length for modeling purposes, </w:t>
        </w:r>
      </w:ins>
      <w:ins w:id="13" w:author="Carey, Jonathan D (DFW)" w:date="2017-07-18T08:57:00Z">
        <w:r w:rsidR="00116914">
          <w:t xml:space="preserve">using the total length to fork length conversion from Conrad &amp; </w:t>
        </w:r>
        <w:proofErr w:type="spellStart"/>
        <w:r w:rsidR="00116914">
          <w:t>Gutmann</w:t>
        </w:r>
        <w:proofErr w:type="spellEnd"/>
        <w:r w:rsidR="00116914">
          <w:t xml:space="preserve"> (1996).  For fisheries where this conversion was applied, </w:t>
        </w:r>
      </w:ins>
      <w:ins w:id="14" w:author="Carey, Jonathan D (DFW)" w:date="2017-06-29T11:32:00Z">
        <w:r>
          <w:t xml:space="preserve">the lower bound of the size limit was </w:t>
        </w:r>
      </w:ins>
      <w:ins w:id="15" w:author="Carey, Jonathan D (DFW)" w:date="2017-07-18T09:00:00Z">
        <w:r w:rsidR="00116914">
          <w:t xml:space="preserve">set to 2.8 cm and </w:t>
        </w:r>
      </w:ins>
      <w:ins w:id="16" w:author="Carey, Jonathan D (DFW)" w:date="2017-06-29T11:32:00Z">
        <w:r>
          <w:t xml:space="preserve">based on the </w:t>
        </w:r>
      </w:ins>
      <w:ins w:id="17" w:author="Carey, Jonathan D (DFW)" w:date="2017-07-18T08:58:00Z">
        <w:r w:rsidR="00116914">
          <w:t xml:space="preserve">sum of the </w:t>
        </w:r>
      </w:ins>
      <w:ins w:id="18" w:author="Carey, Jonathan D (DFW)" w:date="2017-06-29T11:32:00Z">
        <w:r>
          <w:t xml:space="preserve">95% prediction interval </w:t>
        </w:r>
      </w:ins>
      <w:ins w:id="19" w:author="Carey, Jonathan D (DFW)" w:date="2017-07-18T09:02:00Z">
        <w:r w:rsidR="00116914">
          <w:t>for</w:t>
        </w:r>
      </w:ins>
      <w:ins w:id="20" w:author="Carey, Jonathan D (DFW)" w:date="2017-06-29T11:32:00Z">
        <w:r>
          <w:t xml:space="preserve"> the conversion </w:t>
        </w:r>
      </w:ins>
      <w:ins w:id="21" w:author="Carey, Jonathan D (DFW)" w:date="2017-07-18T08:58:00Z">
        <w:r w:rsidR="00116914">
          <w:t xml:space="preserve">(1.8 cm) and an </w:t>
        </w:r>
      </w:ins>
      <w:ins w:id="22" w:author="Carey, Jonathan D (DFW)" w:date="2017-07-18T09:01:00Z">
        <w:r w:rsidR="00116914">
          <w:t>estimated</w:t>
        </w:r>
      </w:ins>
      <w:ins w:id="23" w:author="Carey, Jonathan D (DFW)" w:date="2017-07-18T08:58:00Z">
        <w:r w:rsidR="00116914">
          <w:t xml:space="preserve"> measurement error </w:t>
        </w:r>
      </w:ins>
      <w:ins w:id="24" w:author="Carey, Jonathan D (DFW)" w:date="2017-07-18T09:02:00Z">
        <w:r w:rsidR="00116914">
          <w:t>(</w:t>
        </w:r>
      </w:ins>
      <w:ins w:id="25" w:author="Carey, Jonathan D (DFW)" w:date="2017-07-18T08:58:00Z">
        <w:r w:rsidR="00116914">
          <w:t>1 cm</w:t>
        </w:r>
      </w:ins>
      <w:ins w:id="26" w:author="Carey, Jonathan D (DFW)" w:date="2017-07-18T09:02:00Z">
        <w:r w:rsidR="00116914">
          <w:t>)</w:t>
        </w:r>
      </w:ins>
      <w:ins w:id="27" w:author="Carey, Jonathan D (DFW)" w:date="2017-07-18T08:58:00Z">
        <w:r w:rsidR="00116914">
          <w:t>.</w:t>
        </w:r>
      </w:ins>
      <w:ins w:id="28" w:author="Carey, Jonathan D (DFW)" w:date="2017-07-18T09:00:00Z">
        <w:r w:rsidR="00116914">
          <w:t xml:space="preserve">  </w:t>
        </w:r>
      </w:ins>
      <w:ins w:id="29" w:author="Carey, Jonathan D (DFW)" w:date="2017-06-29T11:32:00Z">
        <w:r>
          <w:t xml:space="preserve">Size limit regulations </w:t>
        </w:r>
      </w:ins>
      <w:ins w:id="30" w:author="Carey, Jonathan D (DFW)" w:date="2017-07-18T09:03:00Z">
        <w:r w:rsidR="00116914">
          <w:t xml:space="preserve">for Canadian fisheries </w:t>
        </w:r>
      </w:ins>
      <w:ins w:id="31" w:author="Carey, Jonathan D (DFW)" w:date="2017-06-29T11:32:00Z">
        <w:r>
          <w:t>are in terms of fork length</w:t>
        </w:r>
      </w:ins>
      <w:ins w:id="32" w:author="Carey, Jonathan D (DFW)" w:date="2017-07-18T09:03:00Z">
        <w:r w:rsidR="00116914">
          <w:t>,</w:t>
        </w:r>
      </w:ins>
      <w:ins w:id="33" w:author="Carey, Jonathan D (DFW)" w:date="2017-06-29T11:32:00Z">
        <w:r>
          <w:t xml:space="preserve"> </w:t>
        </w:r>
      </w:ins>
      <w:ins w:id="34" w:author="Carey, Jonathan D (DFW)" w:date="2017-07-18T09:01:00Z">
        <w:r w:rsidR="00116914">
          <w:t xml:space="preserve">thus the lower bound was set to 1 cm and represents only </w:t>
        </w:r>
      </w:ins>
      <w:ins w:id="35" w:author="Carey, Jonathan D (DFW)" w:date="2017-06-29T11:32:00Z">
        <w:r>
          <w:t xml:space="preserve">measurement error.  </w:t>
        </w:r>
        <w:bookmarkStart w:id="36" w:name="_GoBack"/>
        <w:bookmarkEnd w:id="36"/>
      </w:ins>
    </w:p>
    <w:p w14:paraId="65196CC6" w14:textId="3B4ACE1B" w:rsidR="00CE036C" w:rsidRDefault="00051297" w:rsidP="00051297">
      <w:pPr>
        <w:spacing w:after="0"/>
        <w:ind w:left="360"/>
      </w:pPr>
      <w:ins w:id="37" w:author="Carey, Jonathan D (DFW)" w:date="2017-06-29T11:32:00Z">
        <w:r>
          <w:t xml:space="preserve"> </w:t>
        </w:r>
      </w:ins>
      <w:r w:rsidR="00CE036C">
        <w:t>[</w:t>
      </w:r>
      <w:r w:rsidR="00CE036C" w:rsidRPr="00272EDC">
        <w:rPr>
          <w:i/>
          <w:u w:val="single"/>
        </w:rPr>
        <w:t>Note, whenever any of these special processing rules is invoked for a particular recovery, a record detailing related adjustments is added to the FRAM-CAS database’s ‘</w:t>
      </w:r>
      <w:proofErr w:type="spellStart"/>
      <w:r w:rsidR="00CE036C" w:rsidRPr="00272EDC">
        <w:rPr>
          <w:i/>
          <w:u w:val="single"/>
        </w:rPr>
        <w:t>FRAM_ProcessLog</w:t>
      </w:r>
      <w:proofErr w:type="spellEnd"/>
      <w:r w:rsidR="00CE036C" w:rsidRPr="00272EDC">
        <w:rPr>
          <w:i/>
          <w:u w:val="single"/>
        </w:rPr>
        <w:t>’ table</w:t>
      </w:r>
      <w:r w:rsidR="00CE036C">
        <w:t>]</w:t>
      </w:r>
    </w:p>
    <w:p w14:paraId="3040C070" w14:textId="77777777" w:rsidR="00F15FF2" w:rsidRDefault="00D778A6" w:rsidP="00777D3D">
      <w:pPr>
        <w:spacing w:after="0"/>
        <w:ind w:left="360"/>
      </w:pPr>
      <w:r>
        <w:t xml:space="preserve"> </w:t>
      </w:r>
    </w:p>
    <w:p w14:paraId="3F2353D7" w14:textId="77777777" w:rsidR="00BC4755" w:rsidRPr="004D1790" w:rsidRDefault="00BC4755" w:rsidP="004D1790">
      <w:pPr>
        <w:pStyle w:val="Subtitle"/>
      </w:pPr>
      <w:r w:rsidRPr="004D1790">
        <w:t>Merging &amp; weighting</w:t>
      </w:r>
    </w:p>
    <w:p w14:paraId="5E52AB8E" w14:textId="57FD5753" w:rsidR="00272EDC" w:rsidRDefault="00777D3D" w:rsidP="006B3ED5">
      <w:pPr>
        <w:spacing w:after="0"/>
      </w:pPr>
      <w:r>
        <w:t xml:space="preserve">Beyond applying mapping/adjustment rules, </w:t>
      </w:r>
      <w:r w:rsidR="00E942FB">
        <w:t>a</w:t>
      </w:r>
      <w:r>
        <w:t xml:space="preserve"> second</w:t>
      </w:r>
      <w:r w:rsidR="00E942FB">
        <w:t>ary</w:t>
      </w:r>
      <w:r>
        <w:t xml:space="preserve"> function of FRAMBuilder is to merge CWT data for a given stock within selected BP broods and ultimately across broods to create a synthetic all-broods ‘super code’. </w:t>
      </w:r>
      <w:r w:rsidR="003B7D21">
        <w:t xml:space="preserve">The program is flexible and can accommodate a few different merging approaches. Within brood years, merging </w:t>
      </w:r>
      <w:r w:rsidR="00272EDC">
        <w:t>can be</w:t>
      </w:r>
      <w:r w:rsidR="003B7D21">
        <w:t xml:space="preserve"> done </w:t>
      </w:r>
      <w:r w:rsidR="00272EDC">
        <w:t xml:space="preserve">either </w:t>
      </w:r>
      <w:r w:rsidR="003B7D21">
        <w:t xml:space="preserve">(1) on an unweighted basis (default) or (2) using user-specified weights which </w:t>
      </w:r>
      <w:r w:rsidR="00272EDC">
        <w:t>are</w:t>
      </w:r>
      <w:r w:rsidR="003B7D21">
        <w:t xml:space="preserve"> </w:t>
      </w:r>
      <w:r w:rsidR="00272EDC">
        <w:t>generated</w:t>
      </w:r>
      <w:r w:rsidR="003B7D21">
        <w:t xml:space="preserve"> on a stock/code/BY basis </w:t>
      </w:r>
      <w:r w:rsidR="00272EDC">
        <w:t xml:space="preserve">and added to </w:t>
      </w:r>
      <w:r w:rsidR="003B7D21">
        <w:t>the ‘</w:t>
      </w:r>
      <w:proofErr w:type="spellStart"/>
      <w:r w:rsidR="003B7D21">
        <w:t>FRAM_Weights</w:t>
      </w:r>
      <w:proofErr w:type="spellEnd"/>
      <w:r w:rsidR="003B7D21">
        <w:t>’ table. The first option treats all CWT release</w:t>
      </w:r>
      <w:r w:rsidR="00272EDC">
        <w:t xml:space="preserve"> groups</w:t>
      </w:r>
      <w:r w:rsidR="003B7D21">
        <w:t xml:space="preserve"> </w:t>
      </w:r>
      <w:r w:rsidR="00272EDC">
        <w:t xml:space="preserve">within a stock/BY </w:t>
      </w:r>
      <w:r w:rsidR="003B7D21">
        <w:t xml:space="preserve">as though they’re equivalent and </w:t>
      </w:r>
      <w:r w:rsidR="00272EDC">
        <w:t xml:space="preserve">simply </w:t>
      </w:r>
      <w:r w:rsidR="003B7D21">
        <w:t xml:space="preserve">lumps </w:t>
      </w:r>
      <w:r w:rsidR="00272EDC">
        <w:t xml:space="preserve">them </w:t>
      </w:r>
      <w:r w:rsidR="003B7D21">
        <w:t xml:space="preserve">together accordingly. </w:t>
      </w:r>
      <w:r w:rsidR="00272EDC">
        <w:t xml:space="preserve">Thus, if several hatcheries/groups make up a single FRAM stock, they’re essentially self-weighting within BYs as a function of the number of fish released and early marine survival. </w:t>
      </w:r>
      <w:r w:rsidR="003B7D21">
        <w:t xml:space="preserve">The latter option allows users to specify weights </w:t>
      </w:r>
      <w:r w:rsidR="00272EDC">
        <w:t xml:space="preserve">that up/down weight particular CWT codes/groups </w:t>
      </w:r>
      <w:r w:rsidR="003B7D21">
        <w:t xml:space="preserve">according to any rationale. </w:t>
      </w:r>
      <w:r w:rsidR="00E942FB">
        <w:t>For example, t</w:t>
      </w:r>
      <w:r w:rsidR="003B7D21">
        <w:t xml:space="preserve">he Skagit spring </w:t>
      </w:r>
      <w:r w:rsidR="002F77F8">
        <w:t xml:space="preserve">yearling </w:t>
      </w:r>
      <w:r w:rsidR="003B7D21">
        <w:t>model stock</w:t>
      </w:r>
      <w:r w:rsidR="002F77F8">
        <w:t xml:space="preserve"> is actually a </w:t>
      </w:r>
      <w:r w:rsidR="00272EDC">
        <w:t>composite</w:t>
      </w:r>
      <w:r w:rsidR="002F77F8">
        <w:t xml:space="preserve"> fingerling/yearling stock for which </w:t>
      </w:r>
      <w:r w:rsidR="00E942FB">
        <w:t xml:space="preserve">user-supplied weights have been developed to </w:t>
      </w:r>
      <w:r w:rsidR="00272EDC">
        <w:t>achieve a</w:t>
      </w:r>
      <w:r w:rsidR="00E942FB">
        <w:t xml:space="preserve"> 50:50 representation of the two life history variants </w:t>
      </w:r>
      <w:r w:rsidR="00272EDC">
        <w:t>in the pool of recovered CWTs</w:t>
      </w:r>
      <w:r w:rsidR="00E942FB">
        <w:t xml:space="preserve">. </w:t>
      </w:r>
    </w:p>
    <w:p w14:paraId="3875AEE2" w14:textId="77777777" w:rsidR="00272EDC" w:rsidRDefault="00272EDC" w:rsidP="006B3ED5">
      <w:pPr>
        <w:spacing w:after="0"/>
      </w:pPr>
    </w:p>
    <w:p w14:paraId="49544010" w14:textId="153E5B32" w:rsidR="006B3ED5" w:rsidRDefault="00272EDC" w:rsidP="006B3ED5">
      <w:pPr>
        <w:spacing w:after="0"/>
      </w:pPr>
      <w:r>
        <w:t>Once codes are merged</w:t>
      </w:r>
      <w:r w:rsidR="00E942FB">
        <w:t xml:space="preserve"> within BYs</w:t>
      </w:r>
      <w:r>
        <w:t xml:space="preserve"> for a given stock</w:t>
      </w:r>
      <w:r w:rsidR="00E942FB">
        <w:t xml:space="preserve">, FRAMBuilder merges </w:t>
      </w:r>
      <w:r w:rsidR="000C154B">
        <w:t xml:space="preserve">the within-BY-merged CWT recovery </w:t>
      </w:r>
      <w:r>
        <w:t xml:space="preserve">data </w:t>
      </w:r>
      <w:r w:rsidR="00E942FB">
        <w:t xml:space="preserve">across BYs </w:t>
      </w:r>
      <w:r w:rsidR="000C154B">
        <w:t>using</w:t>
      </w:r>
      <w:r w:rsidR="00E942FB">
        <w:t xml:space="preserve"> one of three approaches</w:t>
      </w:r>
      <w:r>
        <w:t>:</w:t>
      </w:r>
      <w:r w:rsidR="00E942FB">
        <w:t xml:space="preserve"> (1) unweighted merging, (2) recoveries-weighted merging </w:t>
      </w:r>
      <w:r w:rsidR="000C154B">
        <w:t>[</w:t>
      </w:r>
      <w:r w:rsidR="00BC4755">
        <w:t xml:space="preserve">the </w:t>
      </w:r>
      <w:r w:rsidR="00E942FB">
        <w:t>default</w:t>
      </w:r>
      <w:r w:rsidR="000C154B">
        <w:t>]</w:t>
      </w:r>
      <w:r w:rsidR="00E942FB">
        <w:t xml:space="preserve">, or </w:t>
      </w:r>
      <w:r w:rsidR="006B3ED5">
        <w:t xml:space="preserve">(3) </w:t>
      </w:r>
      <w:r w:rsidR="00E942FB">
        <w:t>user-specified weighting</w:t>
      </w:r>
      <w:r w:rsidR="006B3ED5">
        <w:rPr>
          <w:rStyle w:val="FootnoteReference"/>
        </w:rPr>
        <w:footnoteReference w:id="4"/>
      </w:r>
      <w:r w:rsidR="00E942FB">
        <w:t xml:space="preserve">. </w:t>
      </w:r>
      <w:r w:rsidR="000C154B">
        <w:t xml:space="preserve">The first option is equivalent to the default within-year method in that BYs are pooled as-is and thus self-weighting; this essentially means that BYs with better survival and/or abundance will have greater influence in the calibration dataset. </w:t>
      </w:r>
      <w:r w:rsidR="006B3ED5">
        <w:t xml:space="preserve">The </w:t>
      </w:r>
      <w:r w:rsidR="000C154B">
        <w:t>second and default option (‘</w:t>
      </w:r>
      <w:r w:rsidR="006B3ED5">
        <w:t>recoveries</w:t>
      </w:r>
      <w:r w:rsidR="000C154B">
        <w:t xml:space="preserve"> </w:t>
      </w:r>
      <w:r w:rsidR="006B3ED5">
        <w:t>weighted</w:t>
      </w:r>
      <w:r w:rsidR="000C154B">
        <w:t>’)</w:t>
      </w:r>
      <w:r w:rsidR="006B3ED5">
        <w:t xml:space="preserve"> is designed to rescale recoveries </w:t>
      </w:r>
      <w:r w:rsidR="00BB2C5C">
        <w:t xml:space="preserve">(i.e., </w:t>
      </w:r>
      <w:r w:rsidR="00BB2C5C">
        <w:rPr>
          <w:i/>
        </w:rPr>
        <w:t>R’</w:t>
      </w:r>
      <w:r w:rsidR="00BB2C5C">
        <w:rPr>
          <w:vertAlign w:val="subscript"/>
        </w:rPr>
        <w:t>FAT-</w:t>
      </w:r>
      <w:r w:rsidR="00BB2C5C" w:rsidRPr="006B3ED5">
        <w:rPr>
          <w:i/>
          <w:vertAlign w:val="subscript"/>
        </w:rPr>
        <w:t>b</w:t>
      </w:r>
      <w:r w:rsidR="00BB2C5C">
        <w:t xml:space="preserve"> = </w:t>
      </w:r>
      <w:proofErr w:type="spellStart"/>
      <w:r w:rsidR="00BB2C5C" w:rsidRPr="00BB2C5C">
        <w:rPr>
          <w:i/>
        </w:rPr>
        <w:lastRenderedPageBreak/>
        <w:t>W</w:t>
      </w:r>
      <w:r w:rsidR="00BB2C5C" w:rsidRPr="00BB2C5C">
        <w:rPr>
          <w:i/>
          <w:vertAlign w:val="subscript"/>
        </w:rPr>
        <w:t>b</w:t>
      </w:r>
      <w:proofErr w:type="spellEnd"/>
      <w:r w:rsidR="00BB2C5C">
        <w:t>*</w:t>
      </w:r>
      <w:r w:rsidR="00BB2C5C" w:rsidRPr="00BB2C5C">
        <w:rPr>
          <w:i/>
        </w:rPr>
        <w:t>R</w:t>
      </w:r>
      <w:r w:rsidR="00BB2C5C">
        <w:rPr>
          <w:vertAlign w:val="subscript"/>
        </w:rPr>
        <w:t>FAT-</w:t>
      </w:r>
      <w:r w:rsidR="00BB2C5C" w:rsidRPr="006B3ED5">
        <w:rPr>
          <w:i/>
          <w:vertAlign w:val="subscript"/>
        </w:rPr>
        <w:t>b</w:t>
      </w:r>
      <w:r w:rsidR="00BB2C5C">
        <w:t xml:space="preserve">) </w:t>
      </w:r>
      <w:r w:rsidR="006B3ED5">
        <w:t xml:space="preserve">within each brood year so that all </w:t>
      </w:r>
      <w:r w:rsidR="000C154B">
        <w:t>BYs</w:t>
      </w:r>
      <w:r w:rsidR="006B3ED5">
        <w:t xml:space="preserve"> </w:t>
      </w:r>
      <w:r w:rsidR="00BC4755">
        <w:t>have equal influence on the calibration dataset</w:t>
      </w:r>
      <w:r w:rsidR="006B3ED5">
        <w:t xml:space="preserve">, i.e., for brood year </w:t>
      </w:r>
      <w:proofErr w:type="spellStart"/>
      <w:r w:rsidR="006B3ED5">
        <w:rPr>
          <w:i/>
        </w:rPr>
        <w:t>b</w:t>
      </w:r>
      <w:proofErr w:type="spellEnd"/>
      <w:r w:rsidR="006B3ED5">
        <w:t xml:space="preserve"> the weighting/scaling factor (</w:t>
      </w:r>
      <w:proofErr w:type="spellStart"/>
      <w:r w:rsidR="006B3ED5" w:rsidRPr="006B3ED5">
        <w:rPr>
          <w:i/>
        </w:rPr>
        <w:t>W</w:t>
      </w:r>
      <w:r w:rsidR="006B3ED5" w:rsidRPr="006B3ED5">
        <w:rPr>
          <w:i/>
          <w:vertAlign w:val="subscript"/>
        </w:rPr>
        <w:t>b</w:t>
      </w:r>
      <w:proofErr w:type="spellEnd"/>
      <w:r w:rsidR="006B3ED5">
        <w:t xml:space="preserve">) is computed as </w:t>
      </w:r>
      <w:proofErr w:type="spellStart"/>
      <w:r w:rsidR="006B3ED5" w:rsidRPr="006B3ED5">
        <w:rPr>
          <w:i/>
        </w:rPr>
        <w:t>W</w:t>
      </w:r>
      <w:r w:rsidR="006B3ED5" w:rsidRPr="006B3ED5">
        <w:rPr>
          <w:i/>
          <w:vertAlign w:val="subscript"/>
        </w:rPr>
        <w:t>b</w:t>
      </w:r>
      <w:proofErr w:type="spellEnd"/>
      <w:r w:rsidR="006B3ED5">
        <w:t xml:space="preserve"> = max(</w:t>
      </w:r>
      <w:r w:rsidR="000C154B">
        <w:t xml:space="preserve">all </w:t>
      </w:r>
      <w:proofErr w:type="spellStart"/>
      <w:r w:rsidR="006B3ED5" w:rsidRPr="006B3ED5">
        <w:rPr>
          <w:i/>
        </w:rPr>
        <w:t>R</w:t>
      </w:r>
      <w:r w:rsidR="006B3ED5" w:rsidRPr="006B3ED5">
        <w:rPr>
          <w:i/>
          <w:vertAlign w:val="subscript"/>
        </w:rPr>
        <w:t>b</w:t>
      </w:r>
      <w:proofErr w:type="spellEnd"/>
      <w:r w:rsidR="006B3ED5">
        <w:t xml:space="preserve">) / </w:t>
      </w:r>
      <w:proofErr w:type="spellStart"/>
      <w:r w:rsidR="006B3ED5" w:rsidRPr="006B3ED5">
        <w:rPr>
          <w:i/>
        </w:rPr>
        <w:t>R</w:t>
      </w:r>
      <w:r w:rsidR="006B3ED5" w:rsidRPr="006B3ED5">
        <w:rPr>
          <w:i/>
          <w:vertAlign w:val="subscript"/>
        </w:rPr>
        <w:t>b</w:t>
      </w:r>
      <w:proofErr w:type="spellEnd"/>
      <w:r w:rsidR="006B3ED5">
        <w:t xml:space="preserve">, where </w:t>
      </w:r>
      <w:proofErr w:type="spellStart"/>
      <w:r w:rsidR="006B3ED5">
        <w:rPr>
          <w:i/>
        </w:rPr>
        <w:t>R</w:t>
      </w:r>
      <w:r w:rsidR="006B3ED5" w:rsidRPr="006B3ED5">
        <w:rPr>
          <w:i/>
          <w:vertAlign w:val="subscript"/>
        </w:rPr>
        <w:t>b</w:t>
      </w:r>
      <w:proofErr w:type="spellEnd"/>
      <w:r w:rsidR="006B3ED5">
        <w:t xml:space="preserve"> = </w:t>
      </w:r>
      <w:r w:rsidR="006B3ED5" w:rsidRPr="006B3ED5">
        <w:rPr>
          <w:rFonts w:ascii="Symbol" w:hAnsi="Symbol"/>
        </w:rPr>
        <w:t></w:t>
      </w:r>
      <w:r w:rsidR="006B3ED5">
        <w:rPr>
          <w:i/>
        </w:rPr>
        <w:t>R</w:t>
      </w:r>
      <w:r w:rsidR="006B3ED5" w:rsidRPr="006B3ED5">
        <w:rPr>
          <w:vertAlign w:val="subscript"/>
        </w:rPr>
        <w:t>FAT-</w:t>
      </w:r>
      <w:r w:rsidR="006B3ED5" w:rsidRPr="006B3ED5">
        <w:rPr>
          <w:i/>
          <w:vertAlign w:val="subscript"/>
        </w:rPr>
        <w:t>b</w:t>
      </w:r>
      <w:r w:rsidR="006B3ED5">
        <w:t xml:space="preserve"> and </w:t>
      </w:r>
      <w:proofErr w:type="spellStart"/>
      <w:r w:rsidR="006B3ED5">
        <w:rPr>
          <w:i/>
        </w:rPr>
        <w:t>R</w:t>
      </w:r>
      <w:r w:rsidR="006B3ED5" w:rsidRPr="006B3ED5">
        <w:rPr>
          <w:i/>
          <w:vertAlign w:val="subscript"/>
        </w:rPr>
        <w:t>b</w:t>
      </w:r>
      <w:proofErr w:type="spellEnd"/>
      <w:r w:rsidR="006B3ED5">
        <w:t xml:space="preserve"> and </w:t>
      </w:r>
      <w:r w:rsidR="006B3ED5">
        <w:rPr>
          <w:i/>
        </w:rPr>
        <w:t>R</w:t>
      </w:r>
      <w:r w:rsidR="006B3ED5">
        <w:rPr>
          <w:vertAlign w:val="subscript"/>
        </w:rPr>
        <w:t>FAT-</w:t>
      </w:r>
      <w:r w:rsidR="006B3ED5" w:rsidRPr="006B3ED5">
        <w:rPr>
          <w:i/>
          <w:vertAlign w:val="subscript"/>
        </w:rPr>
        <w:t>b</w:t>
      </w:r>
      <w:r w:rsidR="006B3ED5">
        <w:t xml:space="preserve"> are the estimated recoveries total for brood year </w:t>
      </w:r>
      <w:r w:rsidR="006B3ED5">
        <w:rPr>
          <w:i/>
        </w:rPr>
        <w:t>b</w:t>
      </w:r>
      <w:r w:rsidR="006B3ED5">
        <w:t xml:space="preserve"> and the fishery-age-time step-specific recoveries total within brood year </w:t>
      </w:r>
      <w:r w:rsidR="006B3ED5">
        <w:rPr>
          <w:i/>
        </w:rPr>
        <w:t>b</w:t>
      </w:r>
      <w:r w:rsidR="006B3ED5">
        <w:t>.</w:t>
      </w:r>
      <w:r w:rsidR="00BC4755">
        <w:t xml:space="preserve"> </w:t>
      </w:r>
      <w:r w:rsidR="000C154B">
        <w:t>As above, the last option permits the user to specify (again, within the ‘</w:t>
      </w:r>
      <w:proofErr w:type="spellStart"/>
      <w:r w:rsidR="000C154B">
        <w:t>FRAM_Weights</w:t>
      </w:r>
      <w:proofErr w:type="spellEnd"/>
      <w:r w:rsidR="000C154B">
        <w:t xml:space="preserve">’ database table) any weighting scheme that’s desired. </w:t>
      </w:r>
      <w:r w:rsidR="00E33F6A">
        <w:t>This latter option might apply, for example, when</w:t>
      </w:r>
      <w:r w:rsidR="000C154B">
        <w:t xml:space="preserve"> there’s an anomalous year in the data series</w:t>
      </w:r>
      <w:r w:rsidR="00E33F6A">
        <w:t xml:space="preserve"> for a stock</w:t>
      </w:r>
      <w:r w:rsidR="000C154B">
        <w:t>, exploitation or survival/abundance wise, that contains some useful information but needs to be down-weighted to avoid giving it undue influence on the final calibration dataset.</w:t>
      </w:r>
    </w:p>
    <w:p w14:paraId="7DE909BD" w14:textId="77777777" w:rsidR="00E33F6A" w:rsidRDefault="00E33F6A" w:rsidP="006B3ED5">
      <w:pPr>
        <w:spacing w:after="0"/>
      </w:pPr>
    </w:p>
    <w:p w14:paraId="1175699E" w14:textId="50B83D69" w:rsidR="00E33F6A" w:rsidRDefault="00E33F6A" w:rsidP="00E33F6A">
      <w:pPr>
        <w:spacing w:after="0"/>
        <w:ind w:left="360"/>
      </w:pPr>
      <w:r>
        <w:t>[</w:t>
      </w:r>
      <w:r>
        <w:rPr>
          <w:i/>
          <w:u w:val="single"/>
        </w:rPr>
        <w:t>Sidebar Note</w:t>
      </w:r>
      <w:r w:rsidRPr="00272EDC">
        <w:rPr>
          <w:i/>
          <w:u w:val="single"/>
        </w:rPr>
        <w:t xml:space="preserve">, </w:t>
      </w:r>
      <w:r>
        <w:rPr>
          <w:i/>
          <w:u w:val="single"/>
        </w:rPr>
        <w:t>the default weighting scheme emulates what’s historically been assumed/done for Washington’s Puget Sound stocks within the PSC Chinook Model calibration procedure</w:t>
      </w:r>
      <w:r>
        <w:t>]</w:t>
      </w:r>
    </w:p>
    <w:p w14:paraId="549273E8" w14:textId="77777777" w:rsidR="00E33F6A" w:rsidRDefault="00E33F6A" w:rsidP="006B3ED5">
      <w:pPr>
        <w:spacing w:after="0"/>
      </w:pPr>
    </w:p>
    <w:p w14:paraId="402A814D" w14:textId="77777777" w:rsidR="006B3ED5" w:rsidRDefault="006B3ED5" w:rsidP="006B3ED5">
      <w:pPr>
        <w:spacing w:after="0"/>
      </w:pPr>
    </w:p>
    <w:p w14:paraId="39AF387F" w14:textId="77777777" w:rsidR="00BC4755" w:rsidRPr="004D1790" w:rsidRDefault="00BC4755" w:rsidP="004D1790">
      <w:pPr>
        <w:pStyle w:val="Subtitle"/>
      </w:pPr>
      <w:r w:rsidRPr="004D1790">
        <w:t>Output file creation and database population</w:t>
      </w:r>
    </w:p>
    <w:p w14:paraId="12172B98" w14:textId="77777777" w:rsidR="00BB2C5C" w:rsidRDefault="00BB2C5C" w:rsidP="00BC4755">
      <w:pPr>
        <w:spacing w:after="0"/>
      </w:pPr>
      <w:r>
        <w:t xml:space="preserve">Once data processing is complete, FRAMBuilder writes several results to the FRAM-CAS database, with specific </w:t>
      </w:r>
      <w:proofErr w:type="spellStart"/>
      <w:r>
        <w:t>RunID</w:t>
      </w:r>
      <w:proofErr w:type="spellEnd"/>
      <w:r>
        <w:t xml:space="preserve"> attribution (a unique date-time based stamp). The main outputs of interest are:</w:t>
      </w:r>
    </w:p>
    <w:p w14:paraId="1DF01653" w14:textId="77777777" w:rsidR="00BB2C5C" w:rsidRDefault="00BB2C5C" w:rsidP="00BC4755">
      <w:pPr>
        <w:spacing w:after="0"/>
      </w:pPr>
    </w:p>
    <w:p w14:paraId="1E953928" w14:textId="77777777" w:rsidR="00BB2C5C" w:rsidRDefault="00BB2C5C" w:rsidP="00BB2C5C">
      <w:pPr>
        <w:pStyle w:val="ListParagraph"/>
        <w:numPr>
          <w:ilvl w:val="0"/>
          <w:numId w:val="34"/>
        </w:numPr>
        <w:spacing w:after="0"/>
      </w:pPr>
      <w:r>
        <w:t>The ‘FRAM-</w:t>
      </w:r>
      <w:proofErr w:type="spellStart"/>
      <w:r>
        <w:t>OUT_CWTAll</w:t>
      </w:r>
      <w:proofErr w:type="spellEnd"/>
      <w:r>
        <w:t>’ table; this contains the results for the processing run in a format (merged, etc.) that can be fed directly into the main calibration program</w:t>
      </w:r>
      <w:r>
        <w:rPr>
          <w:rStyle w:val="FootnoteReference"/>
        </w:rPr>
        <w:footnoteReference w:id="5"/>
      </w:r>
      <w:r>
        <w:t>.</w:t>
      </w:r>
    </w:p>
    <w:p w14:paraId="5DBE868D" w14:textId="0E7551CD" w:rsidR="00C625F7" w:rsidRDefault="00BB2C5C" w:rsidP="00BB2C5C">
      <w:pPr>
        <w:pStyle w:val="ListParagraph"/>
        <w:numPr>
          <w:ilvl w:val="0"/>
          <w:numId w:val="34"/>
        </w:numPr>
        <w:spacing w:after="0"/>
      </w:pPr>
      <w:r>
        <w:t>The ‘</w:t>
      </w:r>
      <w:proofErr w:type="spellStart"/>
      <w:r>
        <w:t>FRAM_star_CWT</w:t>
      </w:r>
      <w:proofErr w:type="spellEnd"/>
      <w:r>
        <w:t>’ table; this contains mapped/summarized results for various stages in the processing sequence, i.e., mapped stock-fishery-age-TS totals by code</w:t>
      </w:r>
      <w:r w:rsidR="00C625F7">
        <w:t xml:space="preserve"> (indicated by raw code ID)</w:t>
      </w:r>
      <w:r>
        <w:t xml:space="preserve">, by </w:t>
      </w:r>
      <w:proofErr w:type="spellStart"/>
      <w:r>
        <w:t>BY</w:t>
      </w:r>
      <w:proofErr w:type="spellEnd"/>
      <w:r w:rsidR="00C625F7">
        <w:t xml:space="preserve"> (</w:t>
      </w:r>
      <w:proofErr w:type="spellStart"/>
      <w:r w:rsidR="00C625F7">
        <w:t>X</w:t>
      </w:r>
      <w:r w:rsidR="00C625F7">
        <w:rPr>
          <w:i/>
        </w:rPr>
        <w:t>yy</w:t>
      </w:r>
      <w:r w:rsidR="00C625F7">
        <w:t>.STK</w:t>
      </w:r>
      <w:proofErr w:type="spellEnd"/>
      <w:r w:rsidR="00C625F7">
        <w:t xml:space="preserve"> where </w:t>
      </w:r>
      <w:proofErr w:type="spellStart"/>
      <w:r w:rsidR="00C625F7">
        <w:rPr>
          <w:i/>
        </w:rPr>
        <w:t>yy</w:t>
      </w:r>
      <w:proofErr w:type="spellEnd"/>
      <w:r w:rsidR="00C625F7">
        <w:t xml:space="preserve"> and STK are the BY and 3-letter stock ID)</w:t>
      </w:r>
      <w:r>
        <w:t>, and ‘super code’</w:t>
      </w:r>
      <w:r w:rsidR="00C625F7">
        <w:t xml:space="preserve"> (</w:t>
      </w:r>
      <w:proofErr w:type="spellStart"/>
      <w:r w:rsidR="00C625F7">
        <w:t>AB</w:t>
      </w:r>
      <w:r w:rsidR="00C625F7" w:rsidRPr="00C625F7">
        <w:rPr>
          <w:i/>
        </w:rPr>
        <w:t>m</w:t>
      </w:r>
      <w:r w:rsidR="00C625F7">
        <w:rPr>
          <w:i/>
        </w:rPr>
        <w:t>m</w:t>
      </w:r>
      <w:r w:rsidR="002915D4">
        <w:t>.STK</w:t>
      </w:r>
      <w:proofErr w:type="spellEnd"/>
      <w:r w:rsidR="002915D4">
        <w:t xml:space="preserve">, AB for ‘all broods’ and </w:t>
      </w:r>
      <w:r w:rsidR="00C625F7">
        <w:rPr>
          <w:i/>
        </w:rPr>
        <w:t>mm</w:t>
      </w:r>
      <w:r w:rsidR="00C625F7">
        <w:t xml:space="preserve"> is the merging method ID and STK is as above)</w:t>
      </w:r>
    </w:p>
    <w:p w14:paraId="713CB2F3" w14:textId="77777777" w:rsidR="004943B0" w:rsidRDefault="004943B0" w:rsidP="00BB2C5C">
      <w:pPr>
        <w:pStyle w:val="ListParagraph"/>
        <w:numPr>
          <w:ilvl w:val="0"/>
          <w:numId w:val="34"/>
        </w:numPr>
        <w:spacing w:after="0"/>
      </w:pPr>
      <w:r>
        <w:t>The ‘</w:t>
      </w:r>
      <w:proofErr w:type="spellStart"/>
      <w:r>
        <w:t>FRAM_ProcessLog</w:t>
      </w:r>
      <w:proofErr w:type="spellEnd"/>
      <w:r>
        <w:t>’ table contains info about what special rules (listed above) were invoked in a given processing run for a particular recovery ID;</w:t>
      </w:r>
    </w:p>
    <w:p w14:paraId="40AA0B6A" w14:textId="77777777" w:rsidR="00BC4755" w:rsidRDefault="004943B0" w:rsidP="00BB2C5C">
      <w:pPr>
        <w:pStyle w:val="ListParagraph"/>
        <w:numPr>
          <w:ilvl w:val="0"/>
          <w:numId w:val="34"/>
        </w:numPr>
        <w:spacing w:after="0"/>
      </w:pPr>
      <w:r>
        <w:t>The ‘</w:t>
      </w:r>
      <w:proofErr w:type="spellStart"/>
      <w:r>
        <w:t>CWDBRecovery</w:t>
      </w:r>
      <w:proofErr w:type="spellEnd"/>
      <w:r>
        <w:t xml:space="preserve">’ table, the main </w:t>
      </w:r>
      <w:r w:rsidR="00B230E8">
        <w:t>recovery table</w:t>
      </w:r>
      <w:r>
        <w:t xml:space="preserve"> feeding the </w:t>
      </w:r>
      <w:r w:rsidR="00B230E8">
        <w:t xml:space="preserve">entire </w:t>
      </w:r>
      <w:r>
        <w:t>process, has a field (‘</w:t>
      </w:r>
      <w:proofErr w:type="spellStart"/>
      <w:r>
        <w:t>finalFmap</w:t>
      </w:r>
      <w:proofErr w:type="spellEnd"/>
      <w:r>
        <w:t>’) that gets populated with the numerical ID for the fishery to which a given</w:t>
      </w:r>
      <w:r w:rsidR="00BB2C5C">
        <w:t xml:space="preserve"> </w:t>
      </w:r>
      <w:r>
        <w:t xml:space="preserve">recovery was ultimately mapped; this </w:t>
      </w:r>
      <w:r w:rsidR="00B230E8">
        <w:t>result</w:t>
      </w:r>
      <w:r>
        <w:t xml:space="preserve"> </w:t>
      </w:r>
      <w:r w:rsidR="00B230E8">
        <w:t xml:space="preserve">is quite </w:t>
      </w:r>
      <w:r>
        <w:t>useful for both error checking and post-run summarization (e.g., for other purposes).</w:t>
      </w:r>
    </w:p>
    <w:p w14:paraId="5684B427" w14:textId="357D4CD1" w:rsidR="007E02E0" w:rsidRDefault="007E02E0" w:rsidP="00BB2C5C">
      <w:pPr>
        <w:pStyle w:val="ListParagraph"/>
        <w:numPr>
          <w:ilvl w:val="0"/>
          <w:numId w:val="34"/>
        </w:numPr>
        <w:spacing w:after="0"/>
      </w:pPr>
      <w:r>
        <w:t xml:space="preserve">If summary files for estimating growth functions </w:t>
      </w:r>
      <w:r w:rsidR="002915D4">
        <w:t>are</w:t>
      </w:r>
      <w:r>
        <w:t xml:space="preserve"> necessary </w:t>
      </w:r>
      <w:r w:rsidR="002915D4">
        <w:t>(</w:t>
      </w:r>
      <w:r>
        <w:t xml:space="preserve">and </w:t>
      </w:r>
      <w:r w:rsidR="002915D4">
        <w:t>this</w:t>
      </w:r>
      <w:r>
        <w:t xml:space="preserve"> processing option </w:t>
      </w:r>
      <w:r w:rsidR="002915D4">
        <w:t>is selected</w:t>
      </w:r>
      <w:r>
        <w:t>), FRAMBuilder will also write results to ‘</w:t>
      </w:r>
      <w:proofErr w:type="spellStart"/>
      <w:r>
        <w:t>FRAM_GrowthData</w:t>
      </w:r>
      <w:proofErr w:type="spellEnd"/>
      <w:r>
        <w:t>’;</w:t>
      </w:r>
    </w:p>
    <w:p w14:paraId="3C00236B" w14:textId="6C9B5494" w:rsidR="007E02E0" w:rsidRPr="00BC4755" w:rsidRDefault="007E02E0" w:rsidP="00BB2C5C">
      <w:pPr>
        <w:pStyle w:val="ListParagraph"/>
        <w:numPr>
          <w:ilvl w:val="0"/>
          <w:numId w:val="34"/>
        </w:numPr>
        <w:spacing w:after="0"/>
      </w:pPr>
      <w:r>
        <w:t xml:space="preserve">If </w:t>
      </w:r>
      <w:r w:rsidR="002915D4">
        <w:t>‘</w:t>
      </w:r>
      <w:r>
        <w:t>old school</w:t>
      </w:r>
      <w:r w:rsidR="002915D4">
        <w:t>’</w:t>
      </w:r>
      <w:r>
        <w:t xml:space="preserve"> outputs are needed (e.g., *.CWT files, text based process logs, etc.), the checkbox allowing for this feature will need to be reactivated</w:t>
      </w:r>
      <w:r w:rsidR="002915D4">
        <w:t xml:space="preserve"> so that these text-based calibration inputs are created</w:t>
      </w:r>
      <w:r>
        <w:t xml:space="preserve">. </w:t>
      </w:r>
    </w:p>
    <w:p w14:paraId="6C5BA53F" w14:textId="77777777" w:rsidR="00E942FB" w:rsidRDefault="00E942FB" w:rsidP="00C64E39">
      <w:pPr>
        <w:spacing w:after="0"/>
      </w:pPr>
    </w:p>
    <w:p w14:paraId="12DF58E0" w14:textId="77777777" w:rsidR="00BB2C5C" w:rsidRPr="004D1790" w:rsidRDefault="00BB2C5C" w:rsidP="004D1790">
      <w:pPr>
        <w:pStyle w:val="Subtitle"/>
      </w:pPr>
      <w:r w:rsidRPr="004D1790">
        <w:t>Running the full processing sequence</w:t>
      </w:r>
    </w:p>
    <w:p w14:paraId="1D614DF0" w14:textId="741E2F26" w:rsidR="009624B5" w:rsidRDefault="002915D4" w:rsidP="009624B5">
      <w:pPr>
        <w:spacing w:after="0"/>
      </w:pPr>
      <w:r>
        <w:t xml:space="preserve">Now, with a clear understanding of what’s needed to get data from RMIS to FRAM-CAS in a state that’s ready for processing, it’s time to actually run the program. </w:t>
      </w:r>
      <w:r w:rsidR="009624B5">
        <w:t xml:space="preserve">First, open the FRAMBuilder program (i.e., </w:t>
      </w:r>
      <w:r w:rsidR="009624B5">
        <w:lastRenderedPageBreak/>
        <w:t>run it in debugging mode once you’ve opened the VB.NET solution</w:t>
      </w:r>
      <w:r>
        <w:rPr>
          <w:rStyle w:val="FootnoteReference"/>
        </w:rPr>
        <w:footnoteReference w:id="6"/>
      </w:r>
      <w:r w:rsidR="009624B5">
        <w:t xml:space="preserve">) and connect it to your FRAM-CAS database by clicking ‘Select CWT Database’ when you reach the Welcome Screen (Figure </w:t>
      </w:r>
      <w:r w:rsidR="00EB1D9B">
        <w:t>8</w:t>
      </w:r>
      <w:r w:rsidR="009624B5">
        <w:t>.</w:t>
      </w:r>
      <w:r w:rsidR="00EB1D9B">
        <w:t>1</w:t>
      </w:r>
      <w:r w:rsidR="009624B5">
        <w:t>).</w:t>
      </w:r>
    </w:p>
    <w:p w14:paraId="38F7AB62" w14:textId="77777777" w:rsidR="009624B5" w:rsidRDefault="009624B5" w:rsidP="009624B5">
      <w:pPr>
        <w:spacing w:after="0"/>
      </w:pPr>
    </w:p>
    <w:p w14:paraId="1076951D" w14:textId="1349FDFA" w:rsidR="009624B5" w:rsidRPr="001635C4" w:rsidRDefault="009624B5" w:rsidP="009624B5">
      <w:pPr>
        <w:spacing w:after="0"/>
      </w:pPr>
      <w:r>
        <w:t xml:space="preserve">Second, once you’ve connected, click the second button (‘Select and View CWT Data’) on the welcome screen. This will take you to a form in which you’ll actually choose the specific CWT codes that you’re interested in mapping/processing for the calibration process (Figure </w:t>
      </w:r>
      <w:r w:rsidR="00EB1D9B">
        <w:t>8</w:t>
      </w:r>
      <w:r>
        <w:t>.</w:t>
      </w:r>
      <w:r w:rsidR="00EB1D9B">
        <w:t>2</w:t>
      </w:r>
      <w:r>
        <w:t>).</w:t>
      </w:r>
      <w:r w:rsidR="00EB1D9B">
        <w:t xml:space="preserve"> Upon selecting desired codes/stocks via this screen, you’ll get a chance to view raw recovery data (click ‘Import and view’ upon selecting) prior to initiating the processing sequence</w:t>
      </w:r>
      <w:r w:rsidR="002D3C68">
        <w:t xml:space="preserve"> [</w:t>
      </w:r>
      <w:r w:rsidR="002D3C68">
        <w:rPr>
          <w:i/>
        </w:rPr>
        <w:t>Note</w:t>
      </w:r>
      <w:r w:rsidR="002D3C68">
        <w:t>,</w:t>
      </w:r>
      <w:r w:rsidR="002D3C68" w:rsidRPr="002D3C68">
        <w:rPr>
          <w:i/>
        </w:rPr>
        <w:t xml:space="preserve"> this query-to-view step is rather slow (10s of seconds for a few </w:t>
      </w:r>
      <w:r w:rsidR="002A691B">
        <w:rPr>
          <w:i/>
        </w:rPr>
        <w:t>100</w:t>
      </w:r>
      <w:r w:rsidR="002D3C68" w:rsidRPr="002D3C68">
        <w:rPr>
          <w:i/>
        </w:rPr>
        <w:t>K records), because things get bogged down query-wise on the MS Access side</w:t>
      </w:r>
      <w:r w:rsidR="002A691B">
        <w:rPr>
          <w:i/>
        </w:rPr>
        <w:t>—be patient!</w:t>
      </w:r>
      <w:r w:rsidR="002D3C68">
        <w:t>]</w:t>
      </w:r>
      <w:r w:rsidR="00EB1D9B">
        <w:t xml:space="preserve">. The </w:t>
      </w:r>
      <w:r w:rsidR="007B74B6">
        <w:t>next</w:t>
      </w:r>
      <w:r w:rsidR="00EB1D9B">
        <w:t xml:space="preserve"> window (Figure 8.3)</w:t>
      </w:r>
      <w:r w:rsidR="007B74B6">
        <w:t xml:space="preserve"> will show you the raw recoveries, which are now queued for processing; click ‘Confirm selection’ to return to the main me</w:t>
      </w:r>
      <w:r w:rsidR="002D3C68">
        <w:t>n</w:t>
      </w:r>
      <w:r w:rsidR="007B74B6">
        <w:t>u</w:t>
      </w:r>
      <w:r w:rsidR="00FF6550">
        <w:t>, from where you’ll</w:t>
      </w:r>
      <w:r w:rsidR="007B74B6">
        <w:t xml:space="preserve"> </w:t>
      </w:r>
      <w:r w:rsidR="00FF6550">
        <w:t>navigate to the processing menu by clicking ‘Set Output Options and Run’ (Figure 8.1).</w:t>
      </w:r>
      <w:r w:rsidR="00EB1D9B">
        <w:t xml:space="preserve"> </w:t>
      </w:r>
    </w:p>
    <w:p w14:paraId="30432A17" w14:textId="77777777" w:rsidR="0066409C" w:rsidRPr="001635C4" w:rsidRDefault="0066409C" w:rsidP="0066409C">
      <w:pPr>
        <w:spacing w:after="0"/>
      </w:pPr>
    </w:p>
    <w:p w14:paraId="1BB282CF" w14:textId="77777777" w:rsidR="0066409C" w:rsidRDefault="009624B5" w:rsidP="00EB1D9B">
      <w:pPr>
        <w:spacing w:after="0"/>
        <w:jc w:val="center"/>
      </w:pPr>
      <w:r>
        <w:rPr>
          <w:noProof/>
        </w:rPr>
        <w:drawing>
          <wp:inline distT="0" distB="0" distL="0" distR="0" wp14:anchorId="27C1D62A" wp14:editId="5241DE00">
            <wp:extent cx="2103120" cy="243772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197" t="9460" r="23702" b="45473"/>
                    <a:stretch/>
                  </pic:blipFill>
                  <pic:spPr bwMode="auto">
                    <a:xfrm>
                      <a:off x="0" y="0"/>
                      <a:ext cx="2103120" cy="2437728"/>
                    </a:xfrm>
                    <a:prstGeom prst="rect">
                      <a:avLst/>
                    </a:prstGeom>
                    <a:ln>
                      <a:noFill/>
                    </a:ln>
                    <a:extLst>
                      <a:ext uri="{53640926-AAD7-44D8-BBD7-CCE9431645EC}">
                        <a14:shadowObscured xmlns:a14="http://schemas.microsoft.com/office/drawing/2010/main"/>
                      </a:ext>
                    </a:extLst>
                  </pic:spPr>
                </pic:pic>
              </a:graphicData>
            </a:graphic>
          </wp:inline>
        </w:drawing>
      </w:r>
    </w:p>
    <w:p w14:paraId="2A50F97F" w14:textId="77777777" w:rsidR="00EB1D9B" w:rsidRDefault="00EB1D9B" w:rsidP="0066409C">
      <w:pPr>
        <w:spacing w:after="0"/>
        <w:rPr>
          <w:b/>
        </w:rPr>
      </w:pPr>
    </w:p>
    <w:p w14:paraId="7F803CBF" w14:textId="77777777" w:rsidR="009624B5" w:rsidRDefault="009624B5" w:rsidP="0066409C">
      <w:pPr>
        <w:spacing w:after="0"/>
      </w:pPr>
      <w:r>
        <w:rPr>
          <w:b/>
        </w:rPr>
        <w:t xml:space="preserve">Figure 8.1. </w:t>
      </w:r>
      <w:r>
        <w:t>FRAMBuilder welcome screen.</w:t>
      </w:r>
      <w:r w:rsidR="00EB1D9B">
        <w:t xml:space="preserve"> Before doing anything you must select your database (upper</w:t>
      </w:r>
      <w:r w:rsidR="00C64E39">
        <w:t>most</w:t>
      </w:r>
      <w:r w:rsidR="00EB1D9B">
        <w:t xml:space="preserve"> button), from there the process follows sequentially down the list.</w:t>
      </w:r>
    </w:p>
    <w:p w14:paraId="75A773C1" w14:textId="77777777" w:rsidR="00EB1D9B" w:rsidRDefault="00EB1D9B" w:rsidP="0066409C">
      <w:pPr>
        <w:spacing w:after="0"/>
      </w:pPr>
    </w:p>
    <w:p w14:paraId="3410A36F" w14:textId="77777777" w:rsidR="00EB1D9B" w:rsidRDefault="00EB1D9B" w:rsidP="0066409C">
      <w:pPr>
        <w:spacing w:after="0"/>
      </w:pPr>
    </w:p>
    <w:p w14:paraId="7D5A9796" w14:textId="77777777" w:rsidR="00EB1D9B" w:rsidRDefault="00EB1D9B" w:rsidP="00EB1D9B">
      <w:pPr>
        <w:spacing w:after="0"/>
        <w:jc w:val="center"/>
      </w:pPr>
      <w:r>
        <w:rPr>
          <w:noProof/>
        </w:rPr>
        <w:lastRenderedPageBreak/>
        <w:drawing>
          <wp:inline distT="0" distB="0" distL="0" distR="0" wp14:anchorId="43EE908C" wp14:editId="322C2FF0">
            <wp:extent cx="5107581"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1905" t="10044" r="3198" b="28869"/>
                    <a:stretch/>
                  </pic:blipFill>
                  <pic:spPr bwMode="auto">
                    <a:xfrm>
                      <a:off x="0" y="0"/>
                      <a:ext cx="5107581" cy="3017520"/>
                    </a:xfrm>
                    <a:prstGeom prst="rect">
                      <a:avLst/>
                    </a:prstGeom>
                    <a:ln>
                      <a:noFill/>
                    </a:ln>
                    <a:extLst>
                      <a:ext uri="{53640926-AAD7-44D8-BBD7-CCE9431645EC}">
                        <a14:shadowObscured xmlns:a14="http://schemas.microsoft.com/office/drawing/2010/main"/>
                      </a:ext>
                    </a:extLst>
                  </pic:spPr>
                </pic:pic>
              </a:graphicData>
            </a:graphic>
          </wp:inline>
        </w:drawing>
      </w:r>
    </w:p>
    <w:p w14:paraId="17765386" w14:textId="77777777" w:rsidR="00EB1D9B" w:rsidRDefault="00EB1D9B" w:rsidP="0066409C">
      <w:pPr>
        <w:spacing w:after="0"/>
        <w:rPr>
          <w:b/>
        </w:rPr>
      </w:pPr>
    </w:p>
    <w:p w14:paraId="316F033D" w14:textId="77777777" w:rsidR="00EB1D9B" w:rsidRDefault="00EB1D9B" w:rsidP="0066409C">
      <w:pPr>
        <w:spacing w:after="0"/>
      </w:pPr>
      <w:r w:rsidRPr="00EB1D9B">
        <w:rPr>
          <w:b/>
        </w:rPr>
        <w:t>Figure 8.</w:t>
      </w:r>
      <w:r w:rsidR="004E02C4">
        <w:rPr>
          <w:b/>
        </w:rPr>
        <w:t>2</w:t>
      </w:r>
      <w:r w:rsidRPr="00EB1D9B">
        <w:rPr>
          <w:b/>
        </w:rPr>
        <w:t>.</w:t>
      </w:r>
      <w:r>
        <w:t xml:space="preserve"> FRAMBuilder tag selection screen. Upon reaching this screen, the subset (if appropriate) of tags contained in the database desired for viewing/editing must be selected using the toggle list and ‘Load ‘</w:t>
      </w:r>
      <w:proofErr w:type="spellStart"/>
      <w:r>
        <w:t>em</w:t>
      </w:r>
      <w:proofErr w:type="spellEnd"/>
      <w:r>
        <w:t xml:space="preserve"> up’ button. Thereafter, selecting particular codes is achieved by clicking check boxes (leftmost column, ‘Include?’) or by clicking select/unselect all. Thereafter, the FRAM-CAS database will be queried for the relevant content, which you can view prior to processing.  </w:t>
      </w:r>
    </w:p>
    <w:p w14:paraId="0ADC008C" w14:textId="77777777" w:rsidR="009624B5" w:rsidRDefault="009624B5" w:rsidP="0066409C">
      <w:pPr>
        <w:spacing w:after="0"/>
      </w:pPr>
    </w:p>
    <w:p w14:paraId="350DB5FB" w14:textId="77777777" w:rsidR="009624B5" w:rsidRPr="009624B5" w:rsidRDefault="009624B5" w:rsidP="0066409C">
      <w:pPr>
        <w:spacing w:after="0"/>
        <w:rPr>
          <w:b/>
        </w:rPr>
      </w:pPr>
      <w:r w:rsidRPr="009624B5">
        <w:rPr>
          <w:b/>
        </w:rPr>
        <w:t xml:space="preserve"> </w:t>
      </w:r>
    </w:p>
    <w:p w14:paraId="6A0B1DB8" w14:textId="77777777" w:rsidR="009624B5" w:rsidRDefault="009624B5" w:rsidP="0066409C">
      <w:pPr>
        <w:spacing w:after="0"/>
      </w:pPr>
    </w:p>
    <w:p w14:paraId="47801D3F" w14:textId="77777777" w:rsidR="004E02C4" w:rsidRDefault="004E02C4" w:rsidP="004E02C4">
      <w:pPr>
        <w:spacing w:after="0"/>
        <w:jc w:val="center"/>
        <w:rPr>
          <w:b/>
        </w:rPr>
      </w:pPr>
      <w:r>
        <w:rPr>
          <w:noProof/>
        </w:rPr>
        <w:drawing>
          <wp:inline distT="0" distB="0" distL="0" distR="0" wp14:anchorId="6437E54C" wp14:editId="4F649004">
            <wp:extent cx="5053047"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7251" t="21867" r="4481" b="35694"/>
                    <a:stretch/>
                  </pic:blipFill>
                  <pic:spPr bwMode="auto">
                    <a:xfrm>
                      <a:off x="0" y="0"/>
                      <a:ext cx="5053047" cy="2560320"/>
                    </a:xfrm>
                    <a:prstGeom prst="rect">
                      <a:avLst/>
                    </a:prstGeom>
                    <a:ln>
                      <a:noFill/>
                    </a:ln>
                    <a:extLst>
                      <a:ext uri="{53640926-AAD7-44D8-BBD7-CCE9431645EC}">
                        <a14:shadowObscured xmlns:a14="http://schemas.microsoft.com/office/drawing/2010/main"/>
                      </a:ext>
                    </a:extLst>
                  </pic:spPr>
                </pic:pic>
              </a:graphicData>
            </a:graphic>
          </wp:inline>
        </w:drawing>
      </w:r>
    </w:p>
    <w:p w14:paraId="18EEC7F7" w14:textId="77777777" w:rsidR="004E02C4" w:rsidRDefault="004E02C4" w:rsidP="0066409C">
      <w:pPr>
        <w:spacing w:after="0"/>
        <w:rPr>
          <w:b/>
        </w:rPr>
      </w:pPr>
    </w:p>
    <w:p w14:paraId="1B7A0C8D" w14:textId="77777777" w:rsidR="00675F45" w:rsidRDefault="004E02C4" w:rsidP="0066409C">
      <w:pPr>
        <w:spacing w:after="0"/>
      </w:pPr>
      <w:r>
        <w:rPr>
          <w:b/>
        </w:rPr>
        <w:t xml:space="preserve">Figure 8.3. </w:t>
      </w:r>
      <w:r>
        <w:t>The view/verify codes screen, a quick stop between selecting codes and moving into processing the queued dataset. You can basically click ‘Confirm Selection’ as soon as you arrive here, or peruse data to your heart’s content.</w:t>
      </w:r>
    </w:p>
    <w:p w14:paraId="34402B14" w14:textId="77777777" w:rsidR="00675F45" w:rsidRDefault="00675F45" w:rsidP="0066409C">
      <w:pPr>
        <w:spacing w:after="0"/>
      </w:pPr>
    </w:p>
    <w:p w14:paraId="1CC17E67" w14:textId="77777777" w:rsidR="00675F45" w:rsidRDefault="00675F45" w:rsidP="0066409C">
      <w:pPr>
        <w:spacing w:after="0"/>
      </w:pPr>
    </w:p>
    <w:p w14:paraId="461AEA9E" w14:textId="77777777" w:rsidR="00675F45" w:rsidRDefault="00675F45" w:rsidP="0066409C">
      <w:pPr>
        <w:spacing w:after="0"/>
      </w:pPr>
      <w:r>
        <w:t>Now you’re ready to set the specifications for the particular mapping and data processing/prep run, which you’ll do in the ‘Output Options’ form (Figure 8.4). For most runs, you’ll want to process things according to the defaults, which are already checked when the form loads. The</w:t>
      </w:r>
      <w:r w:rsidR="00374D59">
        <w:t xml:space="preserve"> output</w:t>
      </w:r>
      <w:r>
        <w:t xml:space="preserve"> options include:</w:t>
      </w:r>
    </w:p>
    <w:p w14:paraId="11A787E4" w14:textId="77777777" w:rsidR="00257D25" w:rsidRDefault="00257D25" w:rsidP="0066409C">
      <w:pPr>
        <w:spacing w:after="0"/>
      </w:pPr>
    </w:p>
    <w:p w14:paraId="6314FD28" w14:textId="77777777" w:rsidR="00257D25" w:rsidRDefault="00257D25" w:rsidP="0066409C">
      <w:pPr>
        <w:spacing w:after="0"/>
      </w:pPr>
      <w:r w:rsidRPr="00257D25">
        <w:rPr>
          <w:u w:val="single"/>
        </w:rPr>
        <w:t>Merging and Mapping Options</w:t>
      </w:r>
      <w:r>
        <w:t>:</w:t>
      </w:r>
    </w:p>
    <w:p w14:paraId="3740E4BD" w14:textId="77777777" w:rsidR="00675F45" w:rsidRDefault="00257D25" w:rsidP="00675F45">
      <w:pPr>
        <w:pStyle w:val="ListParagraph"/>
        <w:numPr>
          <w:ilvl w:val="0"/>
          <w:numId w:val="30"/>
        </w:numPr>
        <w:spacing w:after="0"/>
      </w:pPr>
      <w:r>
        <w:t>‘</w:t>
      </w:r>
      <w:r w:rsidR="00675F45">
        <w:t>Create mapped table in DB</w:t>
      </w:r>
      <w:r>
        <w:t>’</w:t>
      </w:r>
      <w:r w:rsidR="00675F45">
        <w:t xml:space="preserve"> [Default = True]. </w:t>
      </w:r>
      <w:r w:rsidR="00C64E39">
        <w:t>[note that this is in contrast to the old ‘*.CWT’ calibration file format, which can still be created using a disabled feature]</w:t>
      </w:r>
    </w:p>
    <w:p w14:paraId="4F93EE24" w14:textId="77777777" w:rsidR="00675F45" w:rsidRDefault="00257D25" w:rsidP="00675F45">
      <w:pPr>
        <w:pStyle w:val="ListParagraph"/>
        <w:numPr>
          <w:ilvl w:val="0"/>
          <w:numId w:val="30"/>
        </w:numPr>
        <w:spacing w:after="0"/>
      </w:pPr>
      <w:r>
        <w:t>‘</w:t>
      </w:r>
      <w:r w:rsidR="00675F45">
        <w:t>Merge Codes w/in BY</w:t>
      </w:r>
      <w:r>
        <w:t>’</w:t>
      </w:r>
      <w:r w:rsidR="00675F45">
        <w:t xml:space="preserve"> [Default = True].</w:t>
      </w:r>
    </w:p>
    <w:p w14:paraId="7923BFDA" w14:textId="77777777" w:rsidR="00675F45" w:rsidRDefault="00257D25" w:rsidP="00675F45">
      <w:pPr>
        <w:pStyle w:val="ListParagraph"/>
        <w:numPr>
          <w:ilvl w:val="0"/>
          <w:numId w:val="30"/>
        </w:numPr>
        <w:spacing w:after="0"/>
      </w:pPr>
      <w:r>
        <w:t>‘</w:t>
      </w:r>
      <w:r w:rsidR="00675F45">
        <w:t>Merge Codes b/n BY</w:t>
      </w:r>
      <w:r>
        <w:t>’</w:t>
      </w:r>
      <w:r w:rsidR="00675F45">
        <w:t xml:space="preserve"> [Default = True].</w:t>
      </w:r>
    </w:p>
    <w:p w14:paraId="6B841A29" w14:textId="77777777" w:rsidR="00257D25" w:rsidRDefault="00257D25" w:rsidP="00257D25">
      <w:pPr>
        <w:pStyle w:val="ListParagraph"/>
        <w:numPr>
          <w:ilvl w:val="0"/>
          <w:numId w:val="30"/>
        </w:numPr>
        <w:spacing w:after="0"/>
      </w:pPr>
      <w:r>
        <w:t xml:space="preserve">‘Use </w:t>
      </w:r>
      <w:proofErr w:type="spellStart"/>
      <w:r>
        <w:t>db</w:t>
      </w:r>
      <w:proofErr w:type="spellEnd"/>
      <w:r>
        <w:t xml:space="preserve"> </w:t>
      </w:r>
      <w:proofErr w:type="spellStart"/>
      <w:r>
        <w:t>wts</w:t>
      </w:r>
      <w:proofErr w:type="spellEnd"/>
      <w:r>
        <w:t xml:space="preserve"> + rules for w/in BY merge?’ [Default = False].</w:t>
      </w:r>
    </w:p>
    <w:p w14:paraId="45EC7C6C" w14:textId="77777777" w:rsidR="00257D25" w:rsidRDefault="00257D25" w:rsidP="00257D25">
      <w:pPr>
        <w:spacing w:after="0"/>
        <w:rPr>
          <w:u w:val="single"/>
        </w:rPr>
      </w:pPr>
    </w:p>
    <w:p w14:paraId="1C6E19DF" w14:textId="77777777" w:rsidR="00257D25" w:rsidRDefault="00257D25" w:rsidP="00257D25">
      <w:pPr>
        <w:spacing w:after="0"/>
      </w:pPr>
      <w:r w:rsidRPr="00257D25">
        <w:rPr>
          <w:u w:val="single"/>
        </w:rPr>
        <w:t>Output Format Options</w:t>
      </w:r>
      <w:r>
        <w:t>:</w:t>
      </w:r>
    </w:p>
    <w:p w14:paraId="46E3434C" w14:textId="5B31A668" w:rsidR="00675F45" w:rsidRDefault="00257D25" w:rsidP="00257D25">
      <w:pPr>
        <w:pStyle w:val="ListParagraph"/>
        <w:numPr>
          <w:ilvl w:val="0"/>
          <w:numId w:val="30"/>
        </w:numPr>
      </w:pPr>
      <w:r>
        <w:t xml:space="preserve">‘Write to database’ [Default = True]. </w:t>
      </w:r>
      <w:r w:rsidR="00D93934">
        <w:t>[Note, this should generally be left checked, perhaps even locked, as without it and the *.CWT out file format being deactivated, the mapping sequence will produce little of use]</w:t>
      </w:r>
    </w:p>
    <w:p w14:paraId="179998CC" w14:textId="63C1EB5D" w:rsidR="00257D25" w:rsidRDefault="00257D25" w:rsidP="00257D25">
      <w:pPr>
        <w:pStyle w:val="ListParagraph"/>
        <w:numPr>
          <w:ilvl w:val="0"/>
          <w:numId w:val="30"/>
        </w:numPr>
      </w:pPr>
      <w:r>
        <w:t xml:space="preserve">‘Write to </w:t>
      </w:r>
      <w:proofErr w:type="spellStart"/>
      <w:r>
        <w:t>CWTAll</w:t>
      </w:r>
      <w:proofErr w:type="spellEnd"/>
      <w:r>
        <w:t xml:space="preserve"> table’ </w:t>
      </w:r>
      <w:r w:rsidR="00D93934">
        <w:t>[Default = True]. [Note, this should generally be left checked, perhaps even locked, as without it and the *.CWT out file format being deactivated, the mapping sequence will produce little of use]</w:t>
      </w:r>
    </w:p>
    <w:p w14:paraId="7A8789F2" w14:textId="77777777" w:rsidR="00257D25" w:rsidRDefault="00257D25" w:rsidP="00974FD2">
      <w:pPr>
        <w:pStyle w:val="ListParagraph"/>
        <w:numPr>
          <w:ilvl w:val="0"/>
          <w:numId w:val="30"/>
        </w:numPr>
        <w:spacing w:after="0"/>
      </w:pPr>
      <w:r>
        <w:t xml:space="preserve"> [</w:t>
      </w:r>
      <w:r w:rsidRPr="00175419">
        <w:rPr>
          <w:b/>
          <w:u w:val="single"/>
        </w:rPr>
        <w:t>INACTIVE</w:t>
      </w:r>
      <w:r>
        <w:t>] *.CWT text file.</w:t>
      </w:r>
      <w:r w:rsidR="00C64E39">
        <w:t xml:space="preserve"> [this is the old calibration program’s preferred format]</w:t>
      </w:r>
    </w:p>
    <w:p w14:paraId="3CC3FFD3" w14:textId="77777777" w:rsidR="00257D25" w:rsidRDefault="00257D25" w:rsidP="00257D25">
      <w:pPr>
        <w:pStyle w:val="ListParagraph"/>
        <w:spacing w:after="0"/>
      </w:pPr>
    </w:p>
    <w:p w14:paraId="463A25AE" w14:textId="77777777" w:rsidR="00257D25" w:rsidRDefault="00257D25" w:rsidP="00257D25">
      <w:pPr>
        <w:spacing w:after="0"/>
      </w:pPr>
      <w:r w:rsidRPr="00257D25">
        <w:rPr>
          <w:u w:val="single"/>
        </w:rPr>
        <w:t>Other Processing Options</w:t>
      </w:r>
      <w:r>
        <w:t>:</w:t>
      </w:r>
    </w:p>
    <w:p w14:paraId="3FC470DB" w14:textId="33EAD9B6" w:rsidR="00257D25" w:rsidRDefault="00257D25" w:rsidP="00257D25">
      <w:pPr>
        <w:pStyle w:val="ListParagraph"/>
        <w:numPr>
          <w:ilvl w:val="0"/>
          <w:numId w:val="30"/>
        </w:numPr>
      </w:pPr>
      <w:r>
        <w:t>‘Include draft fisheries’ [Default = False].</w:t>
      </w:r>
      <w:r w:rsidR="00175419">
        <w:t xml:space="preserve"> [Note, this was a field we added to inventory and explore possibilities of breaking apart a handful of fisheries, e.g., 3/4/4B troll into separate 3 and 4/4B fisheries; if it’s invoked, it includes both the original fishery mapping, plus the experimental mapping]</w:t>
      </w:r>
    </w:p>
    <w:p w14:paraId="6E2A69EE" w14:textId="77777777" w:rsidR="00257D25" w:rsidRDefault="00257D25" w:rsidP="00257D25">
      <w:pPr>
        <w:pStyle w:val="ListParagraph"/>
        <w:numPr>
          <w:ilvl w:val="0"/>
          <w:numId w:val="30"/>
        </w:numPr>
      </w:pPr>
      <w:r>
        <w:t>‘Prepare length file too’ [Default = False].</w:t>
      </w:r>
    </w:p>
    <w:p w14:paraId="6C2ED0A3" w14:textId="75EC275F" w:rsidR="00257D25" w:rsidRDefault="00257D25" w:rsidP="00257D25">
      <w:pPr>
        <w:pStyle w:val="ListParagraph"/>
        <w:numPr>
          <w:ilvl w:val="0"/>
          <w:numId w:val="30"/>
        </w:numPr>
      </w:pPr>
      <w:r>
        <w:t>‘Prepare length file ONLY’ [Default = False].</w:t>
      </w:r>
      <w:r w:rsidR="00175419">
        <w:t xml:space="preserve"> [use this option if you just want to use FRAMBuilder to create summary files for estimating growth function parameters]</w:t>
      </w:r>
    </w:p>
    <w:p w14:paraId="7FAF5CB2" w14:textId="3D481C46" w:rsidR="00175419" w:rsidRDefault="00175419" w:rsidP="00175419">
      <w:r>
        <w:t>Once you’ve selected the specifications desired for the run, click ‘Create Mapped Output Files’ on the Output Options form to initiate the mapping/merging/output creation procedures described above and shift your view to the ‘</w:t>
      </w:r>
      <w:proofErr w:type="spellStart"/>
      <w:r>
        <w:t>StatusAndSummary</w:t>
      </w:r>
      <w:proofErr w:type="spellEnd"/>
      <w:r>
        <w:t>’ form screen (Figure 8.5) which may cause seizures but will continue to scroll across until the run is complete</w:t>
      </w:r>
      <w:r w:rsidR="00507363">
        <w:t>, at which point it will shift to a status of ‘Processing complete’ (Figure 8.5)</w:t>
      </w:r>
      <w:r>
        <w:t>. Note that the full processing sequence, although conceptually simple, may take several minutes when it’s run for the entire base period dataset at once</w:t>
      </w:r>
      <w:r w:rsidR="00507363">
        <w:t>; again, this is due to the slow nature of MS Access queries (of which there are multiple in this sequence) in VB.NET applications</w:t>
      </w:r>
      <w:r>
        <w:t xml:space="preserve">.  </w:t>
      </w:r>
    </w:p>
    <w:p w14:paraId="5B06DCBF" w14:textId="77777777" w:rsidR="009624B5" w:rsidRDefault="009624B5" w:rsidP="0066409C">
      <w:pPr>
        <w:spacing w:after="0"/>
      </w:pPr>
    </w:p>
    <w:p w14:paraId="314F7C01" w14:textId="77777777" w:rsidR="005A2C3A" w:rsidRDefault="005A2C3A" w:rsidP="0066409C">
      <w:pPr>
        <w:spacing w:after="0"/>
      </w:pPr>
    </w:p>
    <w:p w14:paraId="51550C6D" w14:textId="77777777" w:rsidR="00144F93" w:rsidRDefault="00144F93" w:rsidP="00144F93">
      <w:pPr>
        <w:spacing w:after="0"/>
        <w:jc w:val="center"/>
      </w:pPr>
      <w:r w:rsidRPr="00FF6550">
        <w:rPr>
          <w:noProof/>
          <w:sz w:val="24"/>
        </w:rPr>
        <w:lastRenderedPageBreak/>
        <w:drawing>
          <wp:inline distT="0" distB="0" distL="0" distR="0" wp14:anchorId="5FF5C982" wp14:editId="73407B2E">
            <wp:extent cx="4471416" cy="32918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091" t="10280" r="55271" b="20709"/>
                    <a:stretch/>
                  </pic:blipFill>
                  <pic:spPr bwMode="auto">
                    <a:xfrm>
                      <a:off x="0" y="0"/>
                      <a:ext cx="4471416" cy="3291840"/>
                    </a:xfrm>
                    <a:prstGeom prst="rect">
                      <a:avLst/>
                    </a:prstGeom>
                    <a:ln>
                      <a:noFill/>
                    </a:ln>
                    <a:extLst>
                      <a:ext uri="{53640926-AAD7-44D8-BBD7-CCE9431645EC}">
                        <a14:shadowObscured xmlns:a14="http://schemas.microsoft.com/office/drawing/2010/main"/>
                      </a:ext>
                    </a:extLst>
                  </pic:spPr>
                </pic:pic>
              </a:graphicData>
            </a:graphic>
          </wp:inline>
        </w:drawing>
      </w:r>
    </w:p>
    <w:p w14:paraId="46CA982D" w14:textId="77777777" w:rsidR="00144F93" w:rsidRDefault="00144F93" w:rsidP="0066409C">
      <w:pPr>
        <w:spacing w:after="0"/>
      </w:pPr>
    </w:p>
    <w:p w14:paraId="653CC35F" w14:textId="77777777" w:rsidR="00FF6550" w:rsidRDefault="005A2C3A" w:rsidP="007E02E0">
      <w:pPr>
        <w:spacing w:after="0"/>
      </w:pPr>
      <w:r>
        <w:rPr>
          <w:b/>
        </w:rPr>
        <w:t xml:space="preserve">Figure 8.4. </w:t>
      </w:r>
      <w:r>
        <w:t>The set output specifications screen—the last stop before creating calibration inputs.</w:t>
      </w:r>
    </w:p>
    <w:p w14:paraId="67200939" w14:textId="77777777" w:rsidR="007E02E0" w:rsidRDefault="007E02E0" w:rsidP="007E02E0">
      <w:pPr>
        <w:spacing w:after="0"/>
      </w:pPr>
    </w:p>
    <w:p w14:paraId="530EB742" w14:textId="77777777" w:rsidR="00FF6550" w:rsidRDefault="00FF6550" w:rsidP="00FF6550">
      <w:pPr>
        <w:spacing w:after="0"/>
        <w:jc w:val="center"/>
        <w:rPr>
          <w:b/>
        </w:rPr>
      </w:pPr>
      <w:r>
        <w:rPr>
          <w:noProof/>
        </w:rPr>
        <w:drawing>
          <wp:inline distT="0" distB="0" distL="0" distR="0" wp14:anchorId="0BC296B0" wp14:editId="431BA4E5">
            <wp:extent cx="3377428"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370" t="9565" r="19503" b="65704"/>
                    <a:stretch/>
                  </pic:blipFill>
                  <pic:spPr bwMode="auto">
                    <a:xfrm>
                      <a:off x="0" y="0"/>
                      <a:ext cx="3377428" cy="1645920"/>
                    </a:xfrm>
                    <a:prstGeom prst="rect">
                      <a:avLst/>
                    </a:prstGeom>
                    <a:ln>
                      <a:noFill/>
                    </a:ln>
                    <a:extLst>
                      <a:ext uri="{53640926-AAD7-44D8-BBD7-CCE9431645EC}">
                        <a14:shadowObscured xmlns:a14="http://schemas.microsoft.com/office/drawing/2010/main"/>
                      </a:ext>
                    </a:extLst>
                  </pic:spPr>
                </pic:pic>
              </a:graphicData>
            </a:graphic>
          </wp:inline>
        </w:drawing>
      </w:r>
    </w:p>
    <w:p w14:paraId="769939DD" w14:textId="77777777" w:rsidR="00FF6550" w:rsidRDefault="00FF6550" w:rsidP="0066409C">
      <w:pPr>
        <w:spacing w:after="0"/>
        <w:rPr>
          <w:b/>
        </w:rPr>
      </w:pPr>
    </w:p>
    <w:p w14:paraId="6F4DB9C9" w14:textId="77777777" w:rsidR="00FF6550" w:rsidRDefault="00FF6550" w:rsidP="00FF6550">
      <w:pPr>
        <w:spacing w:after="0"/>
        <w:jc w:val="center"/>
        <w:rPr>
          <w:b/>
        </w:rPr>
      </w:pPr>
      <w:r>
        <w:rPr>
          <w:noProof/>
        </w:rPr>
        <w:drawing>
          <wp:inline distT="0" distB="0" distL="0" distR="0" wp14:anchorId="1691BF8F" wp14:editId="1E75EE29">
            <wp:extent cx="3392279" cy="161723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719" t="17278" r="58387" b="46145"/>
                    <a:stretch/>
                  </pic:blipFill>
                  <pic:spPr bwMode="auto">
                    <a:xfrm>
                      <a:off x="0" y="0"/>
                      <a:ext cx="3393588" cy="1617860"/>
                    </a:xfrm>
                    <a:prstGeom prst="rect">
                      <a:avLst/>
                    </a:prstGeom>
                    <a:ln>
                      <a:noFill/>
                    </a:ln>
                    <a:extLst>
                      <a:ext uri="{53640926-AAD7-44D8-BBD7-CCE9431645EC}">
                        <a14:shadowObscured xmlns:a14="http://schemas.microsoft.com/office/drawing/2010/main"/>
                      </a:ext>
                    </a:extLst>
                  </pic:spPr>
                </pic:pic>
              </a:graphicData>
            </a:graphic>
          </wp:inline>
        </w:drawing>
      </w:r>
    </w:p>
    <w:p w14:paraId="13DD4072" w14:textId="77777777" w:rsidR="00FF6550" w:rsidRDefault="00FF6550" w:rsidP="0066409C">
      <w:pPr>
        <w:spacing w:after="0"/>
        <w:rPr>
          <w:b/>
        </w:rPr>
      </w:pPr>
    </w:p>
    <w:p w14:paraId="29FE0299" w14:textId="77777777" w:rsidR="005A2C3A" w:rsidRPr="00FF6550" w:rsidRDefault="00FF6550" w:rsidP="0066409C">
      <w:pPr>
        <w:spacing w:after="0"/>
      </w:pPr>
      <w:r>
        <w:rPr>
          <w:b/>
        </w:rPr>
        <w:t xml:space="preserve">Figure 8.5. </w:t>
      </w:r>
      <w:r>
        <w:t xml:space="preserve">The ‘Be Patient I’m Working’ processing screen (top panel) and what you’ll see when things are complete (bottom panel). </w:t>
      </w:r>
    </w:p>
    <w:p w14:paraId="10B66F5E" w14:textId="77777777" w:rsidR="009624B5" w:rsidRDefault="009624B5" w:rsidP="0066409C">
      <w:pPr>
        <w:spacing w:after="0"/>
      </w:pPr>
    </w:p>
    <w:p w14:paraId="0DF73706" w14:textId="77777777" w:rsidR="009624B5" w:rsidRPr="001635C4" w:rsidRDefault="009624B5" w:rsidP="0066409C">
      <w:pPr>
        <w:spacing w:after="0"/>
      </w:pPr>
    </w:p>
    <w:p w14:paraId="6006A1D7" w14:textId="77777777" w:rsidR="0066409C" w:rsidRPr="001A0676" w:rsidRDefault="0066409C" w:rsidP="00FF24F7">
      <w:pPr>
        <w:pStyle w:val="ListParagraph"/>
        <w:numPr>
          <w:ilvl w:val="0"/>
          <w:numId w:val="1"/>
        </w:numPr>
        <w:spacing w:after="0"/>
        <w:outlineLvl w:val="0"/>
        <w:rPr>
          <w:b/>
          <w:sz w:val="26"/>
          <w:szCs w:val="26"/>
        </w:rPr>
      </w:pPr>
      <w:bookmarkStart w:id="38" w:name="_Toc453861384"/>
      <w:r w:rsidRPr="001A0676">
        <w:rPr>
          <w:b/>
          <w:sz w:val="26"/>
          <w:szCs w:val="26"/>
        </w:rPr>
        <w:t>Step 6: Export data</w:t>
      </w:r>
      <w:bookmarkEnd w:id="38"/>
    </w:p>
    <w:p w14:paraId="797BABF0" w14:textId="77777777" w:rsidR="0066409C" w:rsidRPr="001635C4" w:rsidRDefault="0066409C" w:rsidP="0066409C">
      <w:pPr>
        <w:spacing w:after="0"/>
      </w:pPr>
    </w:p>
    <w:p w14:paraId="056086A6" w14:textId="3E5EA6A7" w:rsidR="0066409C" w:rsidRDefault="00D35353" w:rsidP="0066409C">
      <w:pPr>
        <w:spacing w:after="0"/>
      </w:pPr>
      <w:r>
        <w:t xml:space="preserve">Aside from generating old-format (.CWT) text files and populating the FRAM-CAS database, FRAMBuilder does produce any files extending beyond these stages. Thus, the end user must work directly within the FRAM-CAS database in order to acquire/use processing results in subsequent calibration procedures. </w:t>
      </w:r>
      <w:r w:rsidR="00D93934">
        <w:t xml:space="preserve">The </w:t>
      </w:r>
      <w:r>
        <w:t>‘FRAM-</w:t>
      </w:r>
      <w:proofErr w:type="spellStart"/>
      <w:r>
        <w:t>Out_CWTAll</w:t>
      </w:r>
      <w:proofErr w:type="spellEnd"/>
      <w:r>
        <w:t xml:space="preserve">’ </w:t>
      </w:r>
      <w:ins w:id="39" w:author="Carey, Jonathan D (DFW)" w:date="2017-06-29T11:41:00Z">
        <w:r w:rsidR="00F161A2">
          <w:t xml:space="preserve">and </w:t>
        </w:r>
      </w:ins>
      <w:ins w:id="40" w:author="Carey, Jonathan D (DFW)" w:date="2017-06-29T11:42:00Z">
        <w:r w:rsidR="00F161A2">
          <w:t>‘</w:t>
        </w:r>
        <w:proofErr w:type="spellStart"/>
        <w:r w:rsidR="00F161A2">
          <w:t>FRAM_star_CWT</w:t>
        </w:r>
        <w:proofErr w:type="spellEnd"/>
        <w:r w:rsidR="00F161A2">
          <w:t xml:space="preserve">’ </w:t>
        </w:r>
      </w:ins>
      <w:r>
        <w:t>table</w:t>
      </w:r>
      <w:ins w:id="41" w:author="Carey, Jonathan D (DFW)" w:date="2017-06-29T11:42:00Z">
        <w:r w:rsidR="00F161A2">
          <w:t>s</w:t>
        </w:r>
      </w:ins>
      <w:r>
        <w:t xml:space="preserve"> contain</w:t>
      </w:r>
      <w:del w:id="42" w:author="Carey, Jonathan D (DFW)" w:date="2017-06-29T11:42:00Z">
        <w:r w:rsidDel="00F161A2">
          <w:delText>s</w:delText>
        </w:r>
      </w:del>
      <w:r>
        <w:t xml:space="preserve"> the </w:t>
      </w:r>
      <w:r w:rsidR="00D93934">
        <w:t>primary data</w:t>
      </w:r>
      <w:del w:id="43" w:author="Carey, Jonathan D (DFW)" w:date="2017-06-29T11:42:00Z">
        <w:r w:rsidR="00D93934" w:rsidDel="00F161A2">
          <w:delText>set</w:delText>
        </w:r>
      </w:del>
      <w:r w:rsidR="00D93934">
        <w:t xml:space="preserve"> </w:t>
      </w:r>
      <w:r>
        <w:t xml:space="preserve">of interest to the Main Calibration Program. To extract </w:t>
      </w:r>
      <w:r w:rsidR="0054690D">
        <w:t>results</w:t>
      </w:r>
      <w:r>
        <w:t xml:space="preserve"> for further use, first filter </w:t>
      </w:r>
      <w:r w:rsidR="0054690D">
        <w:t xml:space="preserve">data </w:t>
      </w:r>
      <w:r>
        <w:t>on the FRAMBuilder run of interest (filter on ‘ID’ field) and simply copy-paste it into an Excel spreadsheet (or export in any format as desired). The current template format for this file is called ‘</w:t>
      </w:r>
      <w:proofErr w:type="spellStart"/>
      <w:r w:rsidR="0054690D" w:rsidRPr="0054690D">
        <w:t>Calib</w:t>
      </w:r>
      <w:ins w:id="44" w:author="Carey, Jonathan D (DFW)" w:date="2017-06-29T11:42:00Z">
        <w:r w:rsidR="00F161A2">
          <w:t>ration_CWT_</w:t>
        </w:r>
      </w:ins>
      <w:r w:rsidR="0054690D" w:rsidRPr="0054690D">
        <w:t>Inputs</w:t>
      </w:r>
      <w:proofErr w:type="spellEnd"/>
      <w:ins w:id="45" w:author="Carey, Jonathan D (DFW)" w:date="2017-06-29T11:43:00Z">
        <w:r w:rsidR="00F161A2">
          <w:t>; MM.DD.YY</w:t>
        </w:r>
      </w:ins>
      <w:del w:id="46" w:author="Carey, Jonathan D (DFW)" w:date="2017-06-29T11:43:00Z">
        <w:r w:rsidR="0054690D" w:rsidRPr="0054690D" w:rsidDel="00F161A2">
          <w:delText>_May262016</w:delText>
        </w:r>
      </w:del>
      <w:r w:rsidR="0054690D" w:rsidRPr="0054690D">
        <w:t>.xlsx</w:t>
      </w:r>
      <w:r>
        <w:t>’ and includes a few notes about the post-processing steps needed to duplicate stocks (surrogates, etc.) so that it can be added to the Main Calibration Program’s database. Otherwise, further review of processing results can be achieved by looking at the raw recovery level (‘</w:t>
      </w:r>
      <w:proofErr w:type="spellStart"/>
      <w:r>
        <w:t>CWDBRecovery</w:t>
      </w:r>
      <w:proofErr w:type="spellEnd"/>
      <w:r>
        <w:t>’ table) or by viewing mapped code-, merged-within-BY-, or merged-across-broods-specific results in the ‘</w:t>
      </w:r>
      <w:proofErr w:type="spellStart"/>
      <w:r>
        <w:t>FRAM_star_CWT</w:t>
      </w:r>
      <w:proofErr w:type="spellEnd"/>
      <w:r>
        <w:t>’, which correspond to the pieces that have been rolled up into the final composite ‘FRAM-Out-</w:t>
      </w:r>
      <w:proofErr w:type="spellStart"/>
      <w:r>
        <w:t>CWTAll</w:t>
      </w:r>
      <w:proofErr w:type="spellEnd"/>
      <w:r>
        <w:t>’ table. Beyond these components, the length-at-age prep (‘</w:t>
      </w:r>
      <w:proofErr w:type="spellStart"/>
      <w:r>
        <w:t>FRAM_GrowthData</w:t>
      </w:r>
      <w:proofErr w:type="spellEnd"/>
      <w:r>
        <w:t xml:space="preserve">’) file can be exported for further processing/review in </w:t>
      </w:r>
      <w:r w:rsidR="00490C59">
        <w:t>Excel, R, etc.</w:t>
      </w:r>
    </w:p>
    <w:p w14:paraId="46099458" w14:textId="77777777" w:rsidR="00490C59" w:rsidRPr="001635C4" w:rsidRDefault="00490C59" w:rsidP="0066409C">
      <w:pPr>
        <w:spacing w:after="0"/>
      </w:pPr>
    </w:p>
    <w:p w14:paraId="631A34AB" w14:textId="77777777" w:rsidR="0066409C" w:rsidRPr="001635C4" w:rsidRDefault="0066409C" w:rsidP="0066409C">
      <w:pPr>
        <w:spacing w:after="0"/>
      </w:pPr>
    </w:p>
    <w:p w14:paraId="7F635DF5" w14:textId="591EE419" w:rsidR="0066409C"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47" w:name="_Toc453861385"/>
      <w:proofErr w:type="spellStart"/>
      <w:r w:rsidR="0066409C" w:rsidRPr="001A0676">
        <w:rPr>
          <w:b/>
          <w:sz w:val="26"/>
          <w:szCs w:val="26"/>
        </w:rPr>
        <w:t>FRAMBuilder</w:t>
      </w:r>
      <w:r w:rsidR="00150326">
        <w:rPr>
          <w:b/>
          <w:sz w:val="26"/>
          <w:szCs w:val="26"/>
        </w:rPr>
        <w:t>’s</w:t>
      </w:r>
      <w:proofErr w:type="spellEnd"/>
      <w:r w:rsidR="00150326">
        <w:rPr>
          <w:b/>
          <w:sz w:val="26"/>
          <w:szCs w:val="26"/>
        </w:rPr>
        <w:t xml:space="preserve"> growth function input file preparation </w:t>
      </w:r>
      <w:r w:rsidR="0066409C" w:rsidRPr="001A0676">
        <w:rPr>
          <w:b/>
          <w:sz w:val="26"/>
          <w:szCs w:val="26"/>
        </w:rPr>
        <w:t>feature</w:t>
      </w:r>
      <w:bookmarkEnd w:id="47"/>
    </w:p>
    <w:p w14:paraId="2218780B" w14:textId="77777777" w:rsidR="0066409C" w:rsidRPr="001635C4" w:rsidRDefault="0066409C" w:rsidP="0066409C">
      <w:pPr>
        <w:spacing w:after="0"/>
      </w:pPr>
    </w:p>
    <w:p w14:paraId="258267E5" w14:textId="77777777" w:rsidR="0006583F" w:rsidRDefault="00150326" w:rsidP="0066409C">
      <w:pPr>
        <w:spacing w:after="0"/>
      </w:pPr>
      <w:r>
        <w:t>In addition to creating input files for the Main Calibration Program, FRAMBuilder also has the ability to prepare files for use in estimating the model’s stock-specific von Bertalanffy growth functions (VBGFs). The approach used to estimate VBGF parameters requires (1) that fish lengths are standardized to a particular format (i.e., fork length), (2)</w:t>
      </w:r>
      <w:r w:rsidR="0006583F">
        <w:t xml:space="preserve"> an estimate of a fish’s age in months (not FRAM age) at the time of recovery, and (3) knowledge of size limit regulations for fishery-dependent recoveries, for each individual CWT recovery for which length has been measured. The first two requirements are fulfilled through a series of calculations/processing rules in code, whereas the latter is achieved through the help of an addition database table (</w:t>
      </w:r>
      <w:proofErr w:type="spellStart"/>
      <w:r w:rsidR="0006583F">
        <w:t>FRAM_SizeLimits</w:t>
      </w:r>
      <w:proofErr w:type="spellEnd"/>
      <w:r w:rsidR="0006583F">
        <w:t xml:space="preserve">) that is populated with the historic series of size limits for </w:t>
      </w:r>
      <w:proofErr w:type="gramStart"/>
      <w:r w:rsidR="0006583F">
        <w:t>a each</w:t>
      </w:r>
      <w:proofErr w:type="gramEnd"/>
      <w:r w:rsidR="0006583F">
        <w:t xml:space="preserve"> time/area/run year fishery stratum. Because item #3 also has a mapping dependency (i.e., length limit in fishery), these processing steps are also implemented within the ‘</w:t>
      </w:r>
      <w:proofErr w:type="spellStart"/>
      <w:r w:rsidR="0006583F">
        <w:t>BGworker_output_DoWork</w:t>
      </w:r>
      <w:proofErr w:type="spellEnd"/>
      <w:r w:rsidR="0006583F">
        <w:t>’ subroutine in ‘</w:t>
      </w:r>
      <w:proofErr w:type="spellStart"/>
      <w:r w:rsidR="0006583F">
        <w:t>OutputOptions.vb</w:t>
      </w:r>
      <w:proofErr w:type="spellEnd"/>
      <w:r w:rsidR="0006583F">
        <w:t xml:space="preserve">’. </w:t>
      </w:r>
    </w:p>
    <w:p w14:paraId="09F89102" w14:textId="77777777" w:rsidR="0006583F" w:rsidRDefault="0006583F" w:rsidP="0066409C">
      <w:pPr>
        <w:spacing w:after="0"/>
      </w:pPr>
    </w:p>
    <w:p w14:paraId="1FC1F12D" w14:textId="16D87B22" w:rsidR="0001195B" w:rsidRPr="001635C4" w:rsidRDefault="0006583F" w:rsidP="0066409C">
      <w:pPr>
        <w:spacing w:after="0"/>
      </w:pPr>
      <w:r>
        <w:t xml:space="preserve">For further detail on the analysis methods, etc., refer to the PFMC analysis review document at </w:t>
      </w:r>
      <w:hyperlink r:id="rId28" w:history="1">
        <w:r w:rsidRPr="00150326">
          <w:rPr>
            <w:rStyle w:val="Hyperlink"/>
            <w:sz w:val="20"/>
          </w:rPr>
          <w:t>http://www.pcouncil.org/wp-content/uploads/2015/10/D2_Att2_FRAM_Growth_Meth_Nov2015BB.pdf</w:t>
        </w:r>
      </w:hyperlink>
      <w:r>
        <w:t>.</w:t>
      </w:r>
    </w:p>
    <w:p w14:paraId="6E4E0125" w14:textId="77777777" w:rsidR="00FF24F7" w:rsidRPr="001635C4" w:rsidRDefault="00FF24F7" w:rsidP="00FF24F7">
      <w:pPr>
        <w:spacing w:after="0"/>
      </w:pPr>
    </w:p>
    <w:p w14:paraId="418ED251" w14:textId="77777777" w:rsidR="00FF24F7" w:rsidRPr="001635C4" w:rsidRDefault="00FF24F7" w:rsidP="00FF24F7">
      <w:pPr>
        <w:spacing w:after="0"/>
      </w:pPr>
    </w:p>
    <w:p w14:paraId="1F273A3B" w14:textId="77777777" w:rsidR="00FF24F7"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48" w:name="_Toc453861386"/>
      <w:r w:rsidRPr="001A0676">
        <w:rPr>
          <w:b/>
          <w:sz w:val="26"/>
          <w:szCs w:val="26"/>
        </w:rPr>
        <w:t>Limitations to FRAMBuilder and opportunities for enhancement</w:t>
      </w:r>
      <w:bookmarkEnd w:id="48"/>
    </w:p>
    <w:p w14:paraId="3EF1A3E1" w14:textId="77777777" w:rsidR="00FF24F7" w:rsidRPr="001635C4" w:rsidRDefault="00FF24F7" w:rsidP="00FF24F7">
      <w:pPr>
        <w:spacing w:after="0"/>
      </w:pPr>
    </w:p>
    <w:p w14:paraId="202D77C0" w14:textId="77777777" w:rsidR="00585139" w:rsidRDefault="00585139" w:rsidP="00FF24F7">
      <w:pPr>
        <w:spacing w:after="0"/>
      </w:pPr>
      <w:r>
        <w:lastRenderedPageBreak/>
        <w:t xml:space="preserve">Like any program that’s been designed to automate and streamline an unwieldy and complex data processing task that necessarily requires some expert oversight and occasional ad hoc revisions, FRAMBuilder is far from a distributable, production-grade program. Rather, it’s a tool for streamlining one of the more cumbersome tasks that the BP calibration team has to complete in order to create a new base period dataset. Accordingly, there are (and will always be) opportunities for enhancing the program, both in basic ways that pertain to its current structure/algorithms and through the addition of new/different processing features.  A few low-hanging fruits that may be worth considering are: </w:t>
      </w:r>
    </w:p>
    <w:p w14:paraId="43754F85" w14:textId="77777777" w:rsidR="00585139" w:rsidRDefault="00585139" w:rsidP="00FF24F7">
      <w:pPr>
        <w:spacing w:after="0"/>
      </w:pPr>
    </w:p>
    <w:p w14:paraId="57C8D750" w14:textId="43D35B27" w:rsidR="00585139" w:rsidRDefault="00585139" w:rsidP="00585139">
      <w:pPr>
        <w:pStyle w:val="ListParagraph"/>
        <w:numPr>
          <w:ilvl w:val="0"/>
          <w:numId w:val="36"/>
        </w:numPr>
        <w:spacing w:after="0"/>
      </w:pPr>
      <w:r>
        <w:t>Offer a means to do some of the post-processing required to replicate ‘FRAM-</w:t>
      </w:r>
      <w:proofErr w:type="spellStart"/>
      <w:r>
        <w:t>OUT_CWTAll</w:t>
      </w:r>
      <w:proofErr w:type="spellEnd"/>
      <w:r>
        <w:t xml:space="preserve">’ </w:t>
      </w:r>
      <w:r w:rsidR="00042CC5">
        <w:t xml:space="preserve">content for some stocks </w:t>
      </w:r>
      <w:r>
        <w:t xml:space="preserve">as required </w:t>
      </w:r>
      <w:r w:rsidR="00042CC5">
        <w:t>for surrogate or other purposes (e.g., NF Nooksack for both SF and NF; also in surrogate cases; see Appendix C for more on these).</w:t>
      </w:r>
    </w:p>
    <w:p w14:paraId="0DEE23D3" w14:textId="77777777" w:rsidR="00042CC5" w:rsidRDefault="00042CC5" w:rsidP="00585139">
      <w:pPr>
        <w:pStyle w:val="ListParagraph"/>
        <w:numPr>
          <w:ilvl w:val="0"/>
          <w:numId w:val="36"/>
        </w:numPr>
        <w:spacing w:after="0"/>
      </w:pPr>
      <w:r>
        <w:t>Automate, to the extent possible, the processing required to split 7BCD Net data into treaty and non-treaty components; the current external procedure, although straightforward, opens the door to errors and is easy to forget if new databases are being updated/created. This workflow could be modeled after the companion spreadsheet described in Appendix C.</w:t>
      </w:r>
    </w:p>
    <w:p w14:paraId="0C778329" w14:textId="77777777" w:rsidR="00042CC5" w:rsidRDefault="00042CC5" w:rsidP="00585139">
      <w:pPr>
        <w:pStyle w:val="ListParagraph"/>
        <w:numPr>
          <w:ilvl w:val="0"/>
          <w:numId w:val="36"/>
        </w:numPr>
        <w:spacing w:after="0"/>
      </w:pPr>
      <w:r>
        <w:t>Automate the development of ‘user-suppled’ weights for within BY merging; as described in Appendix C in the case of Skagit spring fingerlings and yearlings, the process is more complicated than one might think (i.e., you’re working backwards to determine needed weights/scalars to achieve a target 50:50 representation in CWT recoveries).</w:t>
      </w:r>
    </w:p>
    <w:p w14:paraId="1FCF434C" w14:textId="77777777" w:rsidR="00042CC5" w:rsidRDefault="00042CC5" w:rsidP="00042CC5">
      <w:pPr>
        <w:spacing w:after="0"/>
      </w:pPr>
    </w:p>
    <w:p w14:paraId="717BC1F9" w14:textId="69ACC104" w:rsidR="00042CC5" w:rsidRDefault="00042CC5" w:rsidP="00042CC5">
      <w:pPr>
        <w:spacing w:after="0"/>
      </w:pPr>
      <w:r>
        <w:t>Beyond these minor enhancements, IF calibration becomes a routine/updateable process, some bigger-picture enhancements worthy of consideration are:</w:t>
      </w:r>
    </w:p>
    <w:p w14:paraId="18D2CA6F" w14:textId="77777777" w:rsidR="00042CC5" w:rsidRDefault="00042CC5" w:rsidP="00042CC5">
      <w:pPr>
        <w:spacing w:after="0"/>
      </w:pPr>
    </w:p>
    <w:p w14:paraId="3AB7C988" w14:textId="1970516F" w:rsidR="00042CC5" w:rsidRDefault="00042CC5" w:rsidP="00042CC5">
      <w:pPr>
        <w:pStyle w:val="ListParagraph"/>
        <w:numPr>
          <w:ilvl w:val="0"/>
          <w:numId w:val="37"/>
        </w:numPr>
        <w:spacing w:after="0"/>
      </w:pPr>
      <w:r>
        <w:t xml:space="preserve">(higher priority) Update the FRAM to CAS linkage so that FRAMBuilder is not stuck in static ‘old CTC’ [2013] fishery mappings; this could be achieved in a number of ways, ranging from </w:t>
      </w:r>
      <w:r w:rsidR="002C7578">
        <w:t xml:space="preserve">relatively </w:t>
      </w:r>
      <w:r>
        <w:t>simple</w:t>
      </w:r>
      <w:r w:rsidR="002C7578">
        <w:t xml:space="preserve"> (e.g., update crosswalk table) to more complicated (e.g., integrating </w:t>
      </w:r>
      <w:proofErr w:type="spellStart"/>
      <w:r w:rsidR="002C7578">
        <w:t>CAS.exe’s</w:t>
      </w:r>
      <w:proofErr w:type="spellEnd"/>
      <w:r w:rsidR="002C7578">
        <w:t xml:space="preserve"> parsing/mapping code directly into FRAMBuilder to ‘cut out the middle man’); the former probably makes the most sense so that annually developed auxiliaries are readily usable in the FRAMBuilder workflow. </w:t>
      </w:r>
      <w:r>
        <w:t xml:space="preserve">(see also Appendix C notes on this subject) </w:t>
      </w:r>
    </w:p>
    <w:p w14:paraId="2F70AA58" w14:textId="58DF29A9" w:rsidR="0025725A" w:rsidRDefault="00042CC5" w:rsidP="00042CC5">
      <w:pPr>
        <w:pStyle w:val="ListParagraph"/>
        <w:numPr>
          <w:ilvl w:val="0"/>
          <w:numId w:val="37"/>
        </w:numPr>
        <w:spacing w:after="0"/>
      </w:pPr>
      <w:r>
        <w:t xml:space="preserve">(low priority, given </w:t>
      </w:r>
      <w:r w:rsidR="002C7578">
        <w:t xml:space="preserve">how infrequently </w:t>
      </w:r>
      <w:r>
        <w:t xml:space="preserve">calibrations occur) </w:t>
      </w:r>
      <w:r w:rsidR="0025725A">
        <w:t xml:space="preserve">Marry </w:t>
      </w:r>
      <w:r>
        <w:t xml:space="preserve">FRAMBuilder </w:t>
      </w:r>
      <w:r w:rsidR="0025725A">
        <w:t xml:space="preserve">directly to </w:t>
      </w:r>
      <w:r>
        <w:t>the Main Calibration Program and the FRAM-CAS content to the Calibration Database’s architecture (or the reverse). This would streamline things on the implementation front, which may not be a huge priority since calibrations occur infrequently.</w:t>
      </w:r>
    </w:p>
    <w:p w14:paraId="6D9150F1" w14:textId="2DB4052F" w:rsidR="002C7578" w:rsidRDefault="002C7578" w:rsidP="00042CC5">
      <w:pPr>
        <w:pStyle w:val="ListParagraph"/>
        <w:numPr>
          <w:ilvl w:val="0"/>
          <w:numId w:val="37"/>
        </w:numPr>
        <w:spacing w:after="0"/>
      </w:pPr>
      <w:r>
        <w:t>(low priority, given how infrequently calibrations occur) Identify ways (MS Access query structure, program architecture, or otherwise) to speed the program up. As noted previously, this isn’t worth losing much sleep since it’s not THAT slow in the grand scheme and calibrations occur intermittently at best. But something to ponder anyway…</w:t>
      </w:r>
    </w:p>
    <w:p w14:paraId="463F7702" w14:textId="77777777" w:rsidR="00CB3EE6" w:rsidRDefault="00CB3EE6">
      <w:pPr>
        <w:rPr>
          <w:b/>
        </w:rPr>
      </w:pPr>
      <w:r>
        <w:rPr>
          <w:b/>
        </w:rPr>
        <w:br w:type="page"/>
      </w:r>
    </w:p>
    <w:p w14:paraId="0BC5653E" w14:textId="77777777" w:rsidR="00CB3EE6" w:rsidRPr="001635C4" w:rsidRDefault="00CB3EE6" w:rsidP="00CB3EE6">
      <w:pPr>
        <w:spacing w:after="0"/>
        <w:outlineLvl w:val="0"/>
        <w:rPr>
          <w:b/>
        </w:rPr>
      </w:pPr>
      <w:bookmarkStart w:id="49" w:name="_Toc453861387"/>
      <w:r w:rsidRPr="001635C4">
        <w:rPr>
          <w:b/>
        </w:rPr>
        <w:lastRenderedPageBreak/>
        <w:t xml:space="preserve">Appendix A. </w:t>
      </w:r>
      <w:r>
        <w:rPr>
          <w:b/>
        </w:rPr>
        <w:t>CTC Filter Database Recoveries Query Details/notes</w:t>
      </w:r>
      <w:bookmarkEnd w:id="49"/>
    </w:p>
    <w:p w14:paraId="2EC9A303" w14:textId="77777777" w:rsidR="0056378E" w:rsidRDefault="0056378E" w:rsidP="005A11D0">
      <w:pPr>
        <w:spacing w:after="0"/>
        <w:rPr>
          <w:sz w:val="20"/>
          <w:szCs w:val="20"/>
        </w:rPr>
      </w:pPr>
    </w:p>
    <w:p w14:paraId="087F795E" w14:textId="77777777" w:rsidR="005A11D0" w:rsidRPr="000335F1" w:rsidRDefault="005A11D0" w:rsidP="005A11D0">
      <w:pPr>
        <w:spacing w:after="0"/>
        <w:rPr>
          <w:sz w:val="18"/>
          <w:szCs w:val="20"/>
        </w:rPr>
      </w:pPr>
      <w:r w:rsidRPr="000335F1">
        <w:rPr>
          <w:sz w:val="18"/>
          <w:szCs w:val="20"/>
        </w:rPr>
        <w:t xml:space="preserve">SELECT </w:t>
      </w:r>
      <w:proofErr w:type="spellStart"/>
      <w:r w:rsidRPr="000335F1">
        <w:rPr>
          <w:sz w:val="18"/>
          <w:szCs w:val="20"/>
        </w:rPr>
        <w:t>RECOVERIES.recovery_id</w:t>
      </w:r>
      <w:proofErr w:type="spellEnd"/>
      <w:r w:rsidRPr="000335F1">
        <w:rPr>
          <w:sz w:val="18"/>
          <w:szCs w:val="20"/>
        </w:rPr>
        <w:t xml:space="preserve">, </w:t>
      </w:r>
      <w:proofErr w:type="spellStart"/>
      <w:r w:rsidRPr="000335F1">
        <w:rPr>
          <w:sz w:val="18"/>
          <w:szCs w:val="20"/>
        </w:rPr>
        <w:t>RECOVERIES.recovery_date</w:t>
      </w:r>
      <w:proofErr w:type="spellEnd"/>
      <w:r w:rsidRPr="000335F1">
        <w:rPr>
          <w:sz w:val="18"/>
          <w:szCs w:val="20"/>
        </w:rPr>
        <w:t xml:space="preserve">, </w:t>
      </w:r>
      <w:proofErr w:type="spellStart"/>
      <w:r w:rsidRPr="000335F1">
        <w:rPr>
          <w:sz w:val="18"/>
          <w:szCs w:val="20"/>
        </w:rPr>
        <w:t>RECOVERIES.period_type</w:t>
      </w:r>
      <w:proofErr w:type="spellEnd"/>
      <w:r w:rsidRPr="000335F1">
        <w:rPr>
          <w:sz w:val="18"/>
          <w:szCs w:val="20"/>
        </w:rPr>
        <w:t xml:space="preserve">, </w:t>
      </w:r>
      <w:proofErr w:type="spellStart"/>
      <w:r w:rsidRPr="000335F1">
        <w:rPr>
          <w:sz w:val="18"/>
          <w:szCs w:val="20"/>
        </w:rPr>
        <w:t>RECOVERIES.period</w:t>
      </w:r>
      <w:proofErr w:type="spellEnd"/>
      <w:r w:rsidRPr="000335F1">
        <w:rPr>
          <w:sz w:val="18"/>
          <w:szCs w:val="20"/>
        </w:rPr>
        <w:t xml:space="preserve">, </w:t>
      </w:r>
      <w:proofErr w:type="spellStart"/>
      <w:r w:rsidRPr="000335F1">
        <w:rPr>
          <w:sz w:val="18"/>
          <w:szCs w:val="20"/>
        </w:rPr>
        <w:t>RECOVERIES.species</w:t>
      </w:r>
      <w:proofErr w:type="spellEnd"/>
      <w:r w:rsidRPr="000335F1">
        <w:rPr>
          <w:sz w:val="18"/>
          <w:szCs w:val="20"/>
        </w:rPr>
        <w:t xml:space="preserve">, </w:t>
      </w:r>
      <w:proofErr w:type="spellStart"/>
      <w:r w:rsidRPr="000335F1">
        <w:rPr>
          <w:sz w:val="18"/>
          <w:szCs w:val="20"/>
        </w:rPr>
        <w:t>RECOVERIES.sex</w:t>
      </w:r>
      <w:proofErr w:type="spellEnd"/>
      <w:r w:rsidRPr="000335F1">
        <w:rPr>
          <w:sz w:val="18"/>
          <w:szCs w:val="20"/>
        </w:rPr>
        <w:t xml:space="preserve">, </w:t>
      </w:r>
      <w:proofErr w:type="spellStart"/>
      <w:r w:rsidRPr="000335F1">
        <w:rPr>
          <w:sz w:val="18"/>
          <w:szCs w:val="20"/>
        </w:rPr>
        <w:t>RECOVERIES.length</w:t>
      </w:r>
      <w:proofErr w:type="spellEnd"/>
      <w:r w:rsidRPr="000335F1">
        <w:rPr>
          <w:sz w:val="18"/>
          <w:szCs w:val="20"/>
        </w:rPr>
        <w:t xml:space="preserve">, </w:t>
      </w:r>
      <w:proofErr w:type="spellStart"/>
      <w:r w:rsidRPr="000335F1">
        <w:rPr>
          <w:sz w:val="18"/>
          <w:szCs w:val="20"/>
        </w:rPr>
        <w:t>RECOVERIES.length_code</w:t>
      </w:r>
      <w:proofErr w:type="spellEnd"/>
      <w:r w:rsidRPr="000335F1">
        <w:rPr>
          <w:sz w:val="18"/>
          <w:szCs w:val="20"/>
        </w:rPr>
        <w:t xml:space="preserve">, </w:t>
      </w:r>
      <w:proofErr w:type="spellStart"/>
      <w:r w:rsidRPr="000335F1">
        <w:rPr>
          <w:sz w:val="18"/>
          <w:szCs w:val="20"/>
        </w:rPr>
        <w:t>RECOVERIES.tag_code</w:t>
      </w:r>
      <w:proofErr w:type="spellEnd"/>
      <w:r w:rsidRPr="000335F1">
        <w:rPr>
          <w:sz w:val="18"/>
          <w:szCs w:val="20"/>
        </w:rPr>
        <w:t xml:space="preserve">, </w:t>
      </w:r>
      <w:proofErr w:type="spellStart"/>
      <w:r w:rsidRPr="000335F1">
        <w:rPr>
          <w:sz w:val="18"/>
          <w:szCs w:val="20"/>
        </w:rPr>
        <w:t>RECOVERIES.tag_status</w:t>
      </w:r>
      <w:proofErr w:type="spellEnd"/>
      <w:r w:rsidRPr="000335F1">
        <w:rPr>
          <w:sz w:val="18"/>
          <w:szCs w:val="20"/>
        </w:rPr>
        <w:t xml:space="preserve">, </w:t>
      </w:r>
      <w:proofErr w:type="spellStart"/>
      <w:r w:rsidRPr="000335F1">
        <w:rPr>
          <w:sz w:val="18"/>
          <w:szCs w:val="20"/>
        </w:rPr>
        <w:t>RECOVERIES.estimation_level</w:t>
      </w:r>
      <w:proofErr w:type="spellEnd"/>
      <w:r w:rsidRPr="000335F1">
        <w:rPr>
          <w:sz w:val="18"/>
          <w:szCs w:val="20"/>
        </w:rPr>
        <w:t xml:space="preserve">, </w:t>
      </w:r>
      <w:proofErr w:type="spellStart"/>
      <w:r w:rsidRPr="000335F1">
        <w:rPr>
          <w:sz w:val="18"/>
          <w:szCs w:val="20"/>
        </w:rPr>
        <w:t>RECOVERIES.recovery_location_code</w:t>
      </w:r>
      <w:proofErr w:type="spellEnd"/>
      <w:r w:rsidRPr="000335F1">
        <w:rPr>
          <w:sz w:val="18"/>
          <w:szCs w:val="20"/>
        </w:rPr>
        <w:t xml:space="preserve">, </w:t>
      </w:r>
      <w:proofErr w:type="spellStart"/>
      <w:r w:rsidRPr="000335F1">
        <w:rPr>
          <w:sz w:val="18"/>
          <w:szCs w:val="20"/>
        </w:rPr>
        <w:t>RECOVERIES.fishery</w:t>
      </w:r>
      <w:proofErr w:type="spellEnd"/>
      <w:r w:rsidRPr="000335F1">
        <w:rPr>
          <w:sz w:val="18"/>
          <w:szCs w:val="20"/>
        </w:rPr>
        <w:t xml:space="preserve">, </w:t>
      </w:r>
      <w:proofErr w:type="spellStart"/>
      <w:r w:rsidRPr="000335F1">
        <w:rPr>
          <w:sz w:val="18"/>
          <w:szCs w:val="20"/>
        </w:rPr>
        <w:t>RECOVERIES.estimated_number</w:t>
      </w:r>
      <w:proofErr w:type="spellEnd"/>
      <w:r w:rsidRPr="000335F1">
        <w:rPr>
          <w:sz w:val="18"/>
          <w:szCs w:val="20"/>
        </w:rPr>
        <w:t xml:space="preserve">, </w:t>
      </w:r>
      <w:proofErr w:type="spellStart"/>
      <w:r w:rsidRPr="000335F1">
        <w:rPr>
          <w:sz w:val="18"/>
          <w:szCs w:val="20"/>
        </w:rPr>
        <w:t>RECOVERIES.sample_type</w:t>
      </w:r>
      <w:proofErr w:type="spellEnd"/>
      <w:r w:rsidRPr="000335F1">
        <w:rPr>
          <w:sz w:val="18"/>
          <w:szCs w:val="20"/>
        </w:rPr>
        <w:t xml:space="preserve">, </w:t>
      </w:r>
      <w:proofErr w:type="spellStart"/>
      <w:r w:rsidRPr="000335F1">
        <w:rPr>
          <w:sz w:val="18"/>
          <w:szCs w:val="20"/>
        </w:rPr>
        <w:t>RECOVERIES.run_year</w:t>
      </w:r>
      <w:proofErr w:type="spellEnd"/>
      <w:r w:rsidRPr="000335F1">
        <w:rPr>
          <w:sz w:val="18"/>
          <w:szCs w:val="20"/>
        </w:rPr>
        <w:t xml:space="preserve">, </w:t>
      </w:r>
      <w:proofErr w:type="spellStart"/>
      <w:r w:rsidRPr="000335F1">
        <w:rPr>
          <w:sz w:val="18"/>
          <w:szCs w:val="20"/>
        </w:rPr>
        <w:t>RECOVERIES.recorded_mark</w:t>
      </w:r>
      <w:proofErr w:type="spellEnd"/>
      <w:r w:rsidRPr="000335F1">
        <w:rPr>
          <w:sz w:val="18"/>
          <w:szCs w:val="20"/>
        </w:rPr>
        <w:t xml:space="preserve">, </w:t>
      </w:r>
      <w:proofErr w:type="spellStart"/>
      <w:r w:rsidRPr="000335F1">
        <w:rPr>
          <w:sz w:val="18"/>
          <w:szCs w:val="20"/>
        </w:rPr>
        <w:t>RECOVERIES.catch_sample_id</w:t>
      </w:r>
      <w:proofErr w:type="spellEnd"/>
      <w:r w:rsidRPr="000335F1">
        <w:rPr>
          <w:sz w:val="18"/>
          <w:szCs w:val="20"/>
        </w:rPr>
        <w:t xml:space="preserve">, </w:t>
      </w:r>
      <w:proofErr w:type="spellStart"/>
      <w:r w:rsidRPr="000335F1">
        <w:rPr>
          <w:sz w:val="18"/>
          <w:szCs w:val="20"/>
        </w:rPr>
        <w:t>RECOVERIES.detection_method</w:t>
      </w:r>
      <w:proofErr w:type="spellEnd"/>
      <w:r w:rsidRPr="000335F1">
        <w:rPr>
          <w:sz w:val="18"/>
          <w:szCs w:val="20"/>
        </w:rPr>
        <w:t xml:space="preserve">, </w:t>
      </w:r>
      <w:proofErr w:type="spellStart"/>
      <w:r w:rsidRPr="000335F1">
        <w:rPr>
          <w:sz w:val="18"/>
          <w:szCs w:val="20"/>
        </w:rPr>
        <w:t>RECOVERIES.reporting_agency</w:t>
      </w:r>
      <w:proofErr w:type="spellEnd"/>
    </w:p>
    <w:p w14:paraId="1D5FC55F" w14:textId="77777777" w:rsidR="005A11D0" w:rsidRPr="000335F1" w:rsidRDefault="005A11D0" w:rsidP="005A11D0">
      <w:pPr>
        <w:spacing w:after="0"/>
        <w:rPr>
          <w:sz w:val="18"/>
          <w:szCs w:val="20"/>
        </w:rPr>
      </w:pPr>
      <w:r w:rsidRPr="000335F1">
        <w:rPr>
          <w:sz w:val="18"/>
          <w:szCs w:val="20"/>
        </w:rPr>
        <w:t xml:space="preserve">FROM RECOVERIES INNER JOIN STKCDS ON </w:t>
      </w:r>
      <w:proofErr w:type="spellStart"/>
      <w:r w:rsidRPr="000335F1">
        <w:rPr>
          <w:sz w:val="18"/>
          <w:szCs w:val="20"/>
        </w:rPr>
        <w:t>RECOVERIES.tag_code</w:t>
      </w:r>
      <w:proofErr w:type="spellEnd"/>
      <w:r w:rsidRPr="000335F1">
        <w:rPr>
          <w:sz w:val="18"/>
          <w:szCs w:val="20"/>
        </w:rPr>
        <w:t xml:space="preserve"> = STKCDS.CODE</w:t>
      </w:r>
    </w:p>
    <w:p w14:paraId="7E238627" w14:textId="77777777" w:rsidR="005A11D0" w:rsidRPr="000335F1" w:rsidRDefault="005A11D0" w:rsidP="005A11D0">
      <w:pPr>
        <w:spacing w:after="0"/>
        <w:rPr>
          <w:i/>
          <w:sz w:val="18"/>
          <w:szCs w:val="20"/>
        </w:rPr>
      </w:pPr>
      <w:r w:rsidRPr="000335F1">
        <w:rPr>
          <w:i/>
          <w:sz w:val="18"/>
          <w:szCs w:val="20"/>
        </w:rPr>
        <w:t xml:space="preserve">### note, across all subsets, </w:t>
      </w:r>
      <w:proofErr w:type="spellStart"/>
      <w:r w:rsidRPr="000335F1">
        <w:rPr>
          <w:i/>
          <w:sz w:val="18"/>
          <w:szCs w:val="20"/>
        </w:rPr>
        <w:t>sample_type</w:t>
      </w:r>
      <w:proofErr w:type="spellEnd"/>
      <w:r w:rsidRPr="000335F1">
        <w:rPr>
          <w:i/>
          <w:sz w:val="18"/>
          <w:szCs w:val="20"/>
        </w:rPr>
        <w:t xml:space="preserve"> &lt;&gt; 5 excludes voluntary recoveries with no awareness</w:t>
      </w:r>
    </w:p>
    <w:p w14:paraId="33DE92A9" w14:textId="77777777" w:rsidR="005A11D0" w:rsidRPr="000335F1" w:rsidRDefault="005A11D0" w:rsidP="005A11D0">
      <w:pPr>
        <w:spacing w:after="0"/>
        <w:rPr>
          <w:sz w:val="18"/>
          <w:szCs w:val="20"/>
        </w:rPr>
      </w:pPr>
      <w:r w:rsidRPr="000335F1">
        <w:rPr>
          <w:sz w:val="18"/>
          <w:szCs w:val="20"/>
        </w:rPr>
        <w:t>WHERE ((((</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"60") AND ((</w:t>
      </w:r>
      <w:proofErr w:type="spellStart"/>
      <w:r w:rsidRPr="000335F1">
        <w:rPr>
          <w:sz w:val="18"/>
          <w:szCs w:val="20"/>
        </w:rPr>
        <w:t>RECOVERIES.sample_type</w:t>
      </w:r>
      <w:proofErr w:type="spellEnd"/>
      <w:r w:rsidRPr="000335F1">
        <w:rPr>
          <w:sz w:val="18"/>
          <w:szCs w:val="20"/>
        </w:rPr>
        <w:t xml:space="preserve">)&lt;&gt;"5") AND ((STKCDS.REGION) In ("WASH","COLUMBIA","OREGON"))) </w:t>
      </w:r>
    </w:p>
    <w:p w14:paraId="7CAD270C" w14:textId="77777777" w:rsidR="005A11D0" w:rsidRPr="000335F1" w:rsidRDefault="005A11D0" w:rsidP="005A11D0">
      <w:pPr>
        <w:spacing w:after="0"/>
        <w:rPr>
          <w:i/>
          <w:sz w:val="18"/>
          <w:szCs w:val="20"/>
        </w:rPr>
      </w:pPr>
      <w:r w:rsidRPr="000335F1">
        <w:rPr>
          <w:i/>
          <w:sz w:val="18"/>
          <w:szCs w:val="20"/>
        </w:rPr>
        <w:t>## no high seas included for WA/</w:t>
      </w:r>
      <w:proofErr w:type="spellStart"/>
      <w:r w:rsidRPr="000335F1">
        <w:rPr>
          <w:i/>
          <w:sz w:val="18"/>
          <w:szCs w:val="20"/>
        </w:rPr>
        <w:t>ColR</w:t>
      </w:r>
      <w:proofErr w:type="spellEnd"/>
      <w:r w:rsidRPr="000335F1">
        <w:rPr>
          <w:i/>
          <w:sz w:val="18"/>
          <w:szCs w:val="20"/>
        </w:rPr>
        <w:t xml:space="preserve">/OR ## </w:t>
      </w:r>
    </w:p>
    <w:p w14:paraId="19BFE668" w14:textId="77777777" w:rsidR="005A11D0" w:rsidRPr="000335F1" w:rsidRDefault="005A11D0" w:rsidP="005A11D0">
      <w:pPr>
        <w:spacing w:after="0"/>
        <w:rPr>
          <w:sz w:val="18"/>
          <w:szCs w:val="20"/>
        </w:rPr>
      </w:pPr>
      <w:r w:rsidRPr="000335F1">
        <w:rPr>
          <w:sz w:val="18"/>
          <w:szCs w:val="20"/>
        </w:rPr>
        <w:t xml:space="preserve">OR </w:t>
      </w:r>
    </w:p>
    <w:p w14:paraId="71F6DEBF"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"50")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)="CDFO") AND ((STKCDS.REGION)="CANADA"))</w:t>
      </w:r>
    </w:p>
    <w:p w14:paraId="26CC43B8" w14:textId="77777777" w:rsidR="005A11D0" w:rsidRPr="000335F1" w:rsidRDefault="005A11D0" w:rsidP="005A11D0">
      <w:pPr>
        <w:spacing w:after="0"/>
        <w:rPr>
          <w:i/>
          <w:sz w:val="18"/>
          <w:szCs w:val="20"/>
        </w:rPr>
      </w:pPr>
      <w:r w:rsidRPr="000335F1">
        <w:rPr>
          <w:i/>
          <w:sz w:val="18"/>
          <w:szCs w:val="20"/>
        </w:rPr>
        <w:t>## no Canadian escapements (they’re entered as auxiliary) ##</w:t>
      </w:r>
    </w:p>
    <w:p w14:paraId="054EA6EA" w14:textId="77777777" w:rsidR="005A11D0" w:rsidRPr="000335F1" w:rsidRDefault="005A11D0" w:rsidP="005A11D0">
      <w:pPr>
        <w:spacing w:after="0"/>
        <w:rPr>
          <w:sz w:val="18"/>
          <w:szCs w:val="20"/>
        </w:rPr>
      </w:pPr>
      <w:r w:rsidRPr="000335F1">
        <w:rPr>
          <w:sz w:val="18"/>
          <w:szCs w:val="20"/>
        </w:rPr>
        <w:t xml:space="preserve">OR </w:t>
      </w:r>
    </w:p>
    <w:p w14:paraId="356613E8"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"49" Or (</w:t>
      </w:r>
      <w:proofErr w:type="spellStart"/>
      <w:r w:rsidRPr="000335F1">
        <w:rPr>
          <w:sz w:val="18"/>
          <w:szCs w:val="20"/>
        </w:rPr>
        <w:t>RECOVERIES.fishery</w:t>
      </w:r>
      <w:proofErr w:type="spellEnd"/>
      <w:r w:rsidRPr="000335F1">
        <w:rPr>
          <w:sz w:val="18"/>
          <w:szCs w:val="20"/>
        </w:rPr>
        <w:t>)="94")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In ("ADFG","NMFS")) AND ((STKCDS.REGION)="ALASKA"))</w:t>
      </w:r>
    </w:p>
    <w:p w14:paraId="28168E43" w14:textId="77777777" w:rsidR="005A11D0" w:rsidRPr="000335F1" w:rsidRDefault="005A11D0" w:rsidP="005A11D0">
      <w:pPr>
        <w:spacing w:after="0"/>
        <w:rPr>
          <w:i/>
          <w:sz w:val="18"/>
          <w:szCs w:val="20"/>
        </w:rPr>
      </w:pPr>
      <w:r w:rsidRPr="000335F1">
        <w:rPr>
          <w:i/>
          <w:sz w:val="18"/>
          <w:szCs w:val="20"/>
        </w:rPr>
        <w:t xml:space="preserve">## For AK, include standard fisheries and marine trap (net) ## </w:t>
      </w:r>
    </w:p>
    <w:p w14:paraId="045C7829" w14:textId="77777777" w:rsidR="005A11D0" w:rsidRPr="000335F1" w:rsidRDefault="005A11D0" w:rsidP="005A11D0">
      <w:pPr>
        <w:spacing w:after="0"/>
        <w:rPr>
          <w:sz w:val="18"/>
          <w:szCs w:val="20"/>
        </w:rPr>
      </w:pPr>
      <w:r w:rsidRPr="000335F1">
        <w:rPr>
          <w:sz w:val="18"/>
          <w:szCs w:val="20"/>
        </w:rPr>
        <w:t xml:space="preserve">OR </w:t>
      </w:r>
    </w:p>
    <w:p w14:paraId="6A7A6BDF"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"60")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)&lt;&gt;"CDFO") AND ((STKCDS.REGION)="CANADA")) </w:t>
      </w:r>
    </w:p>
    <w:p w14:paraId="758945F1" w14:textId="77777777" w:rsidR="005A11D0" w:rsidRPr="000335F1" w:rsidRDefault="005A11D0" w:rsidP="005A11D0">
      <w:pPr>
        <w:spacing w:after="0"/>
        <w:rPr>
          <w:sz w:val="18"/>
          <w:szCs w:val="20"/>
        </w:rPr>
      </w:pPr>
      <w:r w:rsidRPr="000335F1">
        <w:rPr>
          <w:sz w:val="18"/>
          <w:szCs w:val="20"/>
        </w:rPr>
        <w:t xml:space="preserve">OR </w:t>
      </w:r>
    </w:p>
    <w:p w14:paraId="2E4D1906"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"70" Or (</w:t>
      </w:r>
      <w:proofErr w:type="spellStart"/>
      <w:r w:rsidRPr="000335F1">
        <w:rPr>
          <w:sz w:val="18"/>
          <w:szCs w:val="20"/>
        </w:rPr>
        <w:t>RECOVERIES.fishery</w:t>
      </w:r>
      <w:proofErr w:type="spellEnd"/>
      <w:r w:rsidRPr="000335F1">
        <w:rPr>
          <w:sz w:val="18"/>
          <w:szCs w:val="20"/>
        </w:rPr>
        <w:t>)="94")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 Not In ("ADFG","NMFS")) AND ((STKCDS.REGION)="ALASKA")) </w:t>
      </w:r>
    </w:p>
    <w:p w14:paraId="5EC5D95D" w14:textId="77777777" w:rsidR="005A11D0" w:rsidRPr="000335F1" w:rsidRDefault="005A11D0" w:rsidP="005A11D0">
      <w:pPr>
        <w:spacing w:after="0"/>
        <w:rPr>
          <w:sz w:val="18"/>
          <w:szCs w:val="20"/>
        </w:rPr>
      </w:pPr>
      <w:r w:rsidRPr="000335F1">
        <w:rPr>
          <w:sz w:val="18"/>
          <w:szCs w:val="20"/>
        </w:rPr>
        <w:t xml:space="preserve">OR </w:t>
      </w:r>
    </w:p>
    <w:p w14:paraId="6730AAFC" w14:textId="77777777" w:rsidR="005A11D0" w:rsidRPr="000335F1" w:rsidRDefault="005A11D0" w:rsidP="005A11D0">
      <w:pPr>
        <w:spacing w:after="0"/>
        <w:rPr>
          <w:sz w:val="18"/>
          <w:szCs w:val="20"/>
        </w:rPr>
      </w:pPr>
      <w:r w:rsidRPr="000335F1">
        <w:rPr>
          <w:sz w:val="18"/>
          <w:szCs w:val="20"/>
        </w:rPr>
        <w:t>(((</w:t>
      </w:r>
      <w:proofErr w:type="spellStart"/>
      <w:r w:rsidRPr="000335F1">
        <w:rPr>
          <w:sz w:val="18"/>
          <w:szCs w:val="20"/>
        </w:rPr>
        <w:t>RECOVERIES.fishery</w:t>
      </w:r>
      <w:proofErr w:type="spellEnd"/>
      <w:r w:rsidRPr="000335F1">
        <w:rPr>
          <w:sz w:val="18"/>
          <w:szCs w:val="20"/>
        </w:rPr>
        <w:t>)&gt;="60" And (</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"70")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 Not In ("ADFG","NMFS","CDFO")) AND ((STKCDS.REGION)="CANADA")) </w:t>
      </w:r>
    </w:p>
    <w:p w14:paraId="511C7C75" w14:textId="77777777" w:rsidR="005A11D0" w:rsidRPr="000335F1" w:rsidRDefault="005A11D0" w:rsidP="005A11D0">
      <w:pPr>
        <w:spacing w:after="0"/>
        <w:rPr>
          <w:sz w:val="18"/>
          <w:szCs w:val="20"/>
        </w:rPr>
      </w:pPr>
      <w:r w:rsidRPr="000335F1">
        <w:rPr>
          <w:sz w:val="18"/>
          <w:szCs w:val="20"/>
        </w:rPr>
        <w:t xml:space="preserve">OR </w:t>
      </w:r>
    </w:p>
    <w:p w14:paraId="4CDF7875" w14:textId="77777777" w:rsidR="005A11D0" w:rsidRPr="000335F1" w:rsidRDefault="005A11D0" w:rsidP="005A11D0">
      <w:pPr>
        <w:spacing w:after="0"/>
        <w:rPr>
          <w:sz w:val="20"/>
        </w:rPr>
      </w:pPr>
      <w:r w:rsidRPr="000335F1">
        <w:rPr>
          <w:sz w:val="18"/>
          <w:szCs w:val="20"/>
        </w:rPr>
        <w:t>(((</w:t>
      </w:r>
      <w:proofErr w:type="spellStart"/>
      <w:r w:rsidRPr="000335F1">
        <w:rPr>
          <w:sz w:val="18"/>
          <w:szCs w:val="20"/>
        </w:rPr>
        <w:t>RECOVERIES.fishery</w:t>
      </w:r>
      <w:proofErr w:type="spellEnd"/>
      <w:r w:rsidRPr="000335F1">
        <w:rPr>
          <w:sz w:val="18"/>
          <w:szCs w:val="20"/>
        </w:rPr>
        <w:t>)&gt;="60" And (</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"70")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Not In ("ADFG","NMFS","CDFO")) AND ((STKCDS.REGION) In ("WASH","COLUMBIA","OREGON")))) and Left(RECOVERIES.recovery_location_code,5) &lt;&gt; "1M1DF";</w:t>
      </w:r>
    </w:p>
    <w:p w14:paraId="341D062F" w14:textId="77777777" w:rsidR="00CB3EE6" w:rsidRPr="001635C4" w:rsidRDefault="00CB3EE6" w:rsidP="00CB3EE6">
      <w:pPr>
        <w:spacing w:after="0"/>
      </w:pPr>
    </w:p>
    <w:p w14:paraId="5882FF35" w14:textId="77777777" w:rsidR="0066409C" w:rsidRPr="001635C4" w:rsidRDefault="0066409C" w:rsidP="0066409C">
      <w:pPr>
        <w:spacing w:after="0"/>
      </w:pPr>
    </w:p>
    <w:p w14:paraId="34856EB2" w14:textId="77777777" w:rsidR="0056378E" w:rsidRDefault="0056378E">
      <w:pPr>
        <w:rPr>
          <w:b/>
        </w:rPr>
      </w:pPr>
      <w:r>
        <w:rPr>
          <w:b/>
        </w:rPr>
        <w:br w:type="page"/>
      </w:r>
    </w:p>
    <w:p w14:paraId="7DF45F5A" w14:textId="77777777" w:rsidR="0066409C" w:rsidRPr="001635C4" w:rsidRDefault="0066409C" w:rsidP="00FF24F7">
      <w:pPr>
        <w:spacing w:after="0"/>
        <w:outlineLvl w:val="0"/>
        <w:rPr>
          <w:b/>
        </w:rPr>
      </w:pPr>
      <w:bookmarkStart w:id="50" w:name="_Toc453861388"/>
      <w:r w:rsidRPr="001635C4">
        <w:rPr>
          <w:b/>
        </w:rPr>
        <w:lastRenderedPageBreak/>
        <w:t xml:space="preserve">Appendix </w:t>
      </w:r>
      <w:r w:rsidR="00766DFF">
        <w:rPr>
          <w:b/>
        </w:rPr>
        <w:t>B</w:t>
      </w:r>
      <w:r w:rsidRPr="001635C4">
        <w:rPr>
          <w:b/>
        </w:rPr>
        <w:t xml:space="preserve">. </w:t>
      </w:r>
      <w:r w:rsidR="00FF24F7" w:rsidRPr="001635C4">
        <w:rPr>
          <w:b/>
        </w:rPr>
        <w:t xml:space="preserve">Overview of the </w:t>
      </w:r>
      <w:r w:rsidRPr="001635C4">
        <w:rPr>
          <w:b/>
        </w:rPr>
        <w:t>FRAM-modified CAS database</w:t>
      </w:r>
      <w:bookmarkEnd w:id="50"/>
    </w:p>
    <w:p w14:paraId="22FB04D8" w14:textId="77777777" w:rsidR="0066409C" w:rsidRPr="001635C4" w:rsidRDefault="0066409C" w:rsidP="0066409C">
      <w:pPr>
        <w:spacing w:after="0"/>
      </w:pPr>
    </w:p>
    <w:p w14:paraId="12F5A3C5" w14:textId="388C0245" w:rsidR="0066409C" w:rsidRDefault="000B1DD0" w:rsidP="0066409C">
      <w:pPr>
        <w:spacing w:after="0"/>
      </w:pPr>
      <w:r>
        <w:t xml:space="preserve">The FRAM-CAS database (and filter database) is an adaptation of the PSC Chinook Technical Committee’s 2013 final preseason CAS database. Thus, it’s rooted in the CTC’s fishery mappings in effect at that time (e.g., </w:t>
      </w:r>
      <w:r w:rsidR="00271AD5">
        <w:t xml:space="preserve">maybe escapement code = </w:t>
      </w:r>
      <w:r>
        <w:t xml:space="preserve">1079 </w:t>
      </w:r>
      <w:r w:rsidR="00271AD5">
        <w:t>is</w:t>
      </w:r>
      <w:r>
        <w:t xml:space="preserve"> a memory jogger for those who follow details of </w:t>
      </w:r>
      <w:r w:rsidR="00271AD5">
        <w:t xml:space="preserve">CTC </w:t>
      </w:r>
      <w:r>
        <w:t xml:space="preserve">fishery mappings). Beyond what that base CAS contained, several tables were added to fill </w:t>
      </w:r>
      <w:proofErr w:type="spellStart"/>
      <w:r>
        <w:t>FRAMBuilder’s</w:t>
      </w:r>
      <w:proofErr w:type="spellEnd"/>
      <w:r>
        <w:t xml:space="preserve"> mapping needs. All of these have a naming convention of ‘FRAM_...’ so that they can be easily distinguished from the base CAS content</w:t>
      </w:r>
      <w:r w:rsidR="00CE7293">
        <w:t xml:space="preserve"> (Figure B1)</w:t>
      </w:r>
      <w:r>
        <w:t xml:space="preserve">. While the details associated with these additions and modifications are summarized here, the user </w:t>
      </w:r>
      <w:r w:rsidR="00CE7293">
        <w:t>is referred to</w:t>
      </w:r>
      <w:r>
        <w:t xml:space="preserve"> the CTC’s CAS documentation for detail on the other database content/schema, etc.</w:t>
      </w:r>
      <w:r w:rsidR="00CE7293">
        <w:t>, which is available at:</w:t>
      </w:r>
      <w:r>
        <w:t xml:space="preserve"> </w:t>
      </w:r>
      <w:hyperlink r:id="rId29" w:history="1">
        <w:r w:rsidR="00CE7293" w:rsidRPr="00882E9C">
          <w:rPr>
            <w:rStyle w:val="Hyperlink"/>
          </w:rPr>
          <w:t>https://github.com/petemchugh/FRAMBuilder/blob/master/CTC%20CAS%20Documentation/CAS%20Design%20Spec.doc</w:t>
        </w:r>
      </w:hyperlink>
    </w:p>
    <w:p w14:paraId="3C2AFF94" w14:textId="77777777" w:rsidR="007E0DCD" w:rsidRDefault="007E0DCD" w:rsidP="0066409C">
      <w:pPr>
        <w:spacing w:after="0"/>
      </w:pPr>
    </w:p>
    <w:p w14:paraId="47EEA6FD" w14:textId="0902C04A" w:rsidR="00E230AC" w:rsidRDefault="000E3F9D" w:rsidP="0066409C">
      <w:pPr>
        <w:spacing w:after="0"/>
      </w:pPr>
      <w:r>
        <w:t>The main database tables that help FRAMBuilder in either the CAS-to-FRAM fishery or stock c</w:t>
      </w:r>
      <w:r w:rsidR="00E230AC">
        <w:t>rosswalk/mapping process are:</w:t>
      </w:r>
    </w:p>
    <w:p w14:paraId="0AFEFE7A" w14:textId="77777777" w:rsidR="00E230AC" w:rsidRDefault="00E230AC" w:rsidP="0066409C">
      <w:pPr>
        <w:spacing w:after="0"/>
      </w:pPr>
    </w:p>
    <w:p w14:paraId="2354E322" w14:textId="1E9534A2" w:rsidR="00E230AC" w:rsidRDefault="00E230AC" w:rsidP="00E230AC">
      <w:pPr>
        <w:pStyle w:val="ListParagraph"/>
        <w:numPr>
          <w:ilvl w:val="0"/>
          <w:numId w:val="38"/>
        </w:numPr>
        <w:spacing w:after="0"/>
      </w:pPr>
      <w:r>
        <w:t>‘</w:t>
      </w:r>
      <w:proofErr w:type="spellStart"/>
      <w:r>
        <w:t>FRAM_Fishery</w:t>
      </w:r>
      <w:proofErr w:type="spellEnd"/>
      <w:r>
        <w:t>’</w:t>
      </w:r>
      <w:r w:rsidR="00BB039F">
        <w:t xml:space="preserve"> – this table provides the FRAM equivalent fishery or fisheries (there are some one-to-many cases to the CTC fishery strata that records are initially mapped to when loaded using CAS.exe; this table is crucially important to </w:t>
      </w:r>
      <w:proofErr w:type="spellStart"/>
      <w:r w:rsidR="00BB039F">
        <w:t>FRAMBuilder’s</w:t>
      </w:r>
      <w:proofErr w:type="spellEnd"/>
      <w:r w:rsidR="00BB039F">
        <w:t xml:space="preserve"> ability to leverage CTC resources to get CWTs ultimately to FRAM fisheries. [</w:t>
      </w:r>
      <w:r w:rsidR="00BB039F" w:rsidRPr="00271AD5">
        <w:rPr>
          <w:i/>
        </w:rPr>
        <w:t>Note, if there’s ever a desire to update FRAM-CAS to a new set of CTC fishery mappings, a similar crosswalk will need to be built on off of the ‘Fishery’ table in a newer version of CAS and code changes (within special rules) will also be required</w:t>
      </w:r>
      <w:r w:rsidR="00BB039F">
        <w:t>].</w:t>
      </w:r>
    </w:p>
    <w:p w14:paraId="6AF9B788" w14:textId="4A1A0495" w:rsidR="00E230AC" w:rsidRDefault="00E230AC" w:rsidP="00E230AC">
      <w:pPr>
        <w:pStyle w:val="ListParagraph"/>
        <w:numPr>
          <w:ilvl w:val="0"/>
          <w:numId w:val="38"/>
        </w:numPr>
        <w:spacing w:after="0"/>
      </w:pPr>
      <w:r>
        <w:t>‘</w:t>
      </w:r>
      <w:proofErr w:type="spellStart"/>
      <w:r>
        <w:t>FRAM_Stocks</w:t>
      </w:r>
      <w:proofErr w:type="spellEnd"/>
      <w:r>
        <w:t>’</w:t>
      </w:r>
      <w:r w:rsidR="00BB039F">
        <w:t xml:space="preserve"> – this table is the primary means to collapse CTC (or other) stocks from finer stocks (e.g., specific hatcheries) into </w:t>
      </w:r>
      <w:r w:rsidR="00271AD5">
        <w:t>FRAM stock aggregates</w:t>
      </w:r>
      <w:r w:rsidR="00BB039F">
        <w:t xml:space="preserve">, as appropriate. </w:t>
      </w:r>
      <w:r w:rsidR="00271AD5">
        <w:t>T</w:t>
      </w:r>
      <w:r w:rsidR="00BB039F">
        <w:t>he ‘</w:t>
      </w:r>
      <w:proofErr w:type="spellStart"/>
      <w:r w:rsidR="00BB039F">
        <w:t>FineStock</w:t>
      </w:r>
      <w:proofErr w:type="spellEnd"/>
      <w:r w:rsidR="00BB039F">
        <w:t xml:space="preserve">’ field here corresponds to the ‘Stock’ field in both of the CAS’s </w:t>
      </w:r>
      <w:r w:rsidR="00271AD5">
        <w:t>‘</w:t>
      </w:r>
      <w:proofErr w:type="spellStart"/>
      <w:r w:rsidR="00BB039F">
        <w:t>WireTagCode</w:t>
      </w:r>
      <w:proofErr w:type="spellEnd"/>
      <w:r w:rsidR="00271AD5">
        <w:t>’</w:t>
      </w:r>
      <w:r w:rsidR="00BB039F">
        <w:t xml:space="preserve"> and </w:t>
      </w:r>
      <w:r w:rsidR="00271AD5">
        <w:t>‘</w:t>
      </w:r>
      <w:proofErr w:type="spellStart"/>
      <w:r w:rsidR="00BB039F">
        <w:t>SpeciesStock</w:t>
      </w:r>
      <w:proofErr w:type="spellEnd"/>
      <w:r w:rsidR="00271AD5">
        <w:t>’</w:t>
      </w:r>
      <w:r w:rsidR="00BB039F">
        <w:t xml:space="preserve"> tables; ‘Stock’ in ‘</w:t>
      </w:r>
      <w:proofErr w:type="spellStart"/>
      <w:r w:rsidR="00BB039F">
        <w:t>FRAM_Stocks</w:t>
      </w:r>
      <w:proofErr w:type="spellEnd"/>
      <w:r w:rsidR="00BB039F">
        <w:t>’ corresponds to higher-level aggr</w:t>
      </w:r>
      <w:r w:rsidR="00271AD5">
        <w:t>e</w:t>
      </w:r>
      <w:r w:rsidR="00BB039F">
        <w:t>gates to which ‘</w:t>
      </w:r>
      <w:proofErr w:type="spellStart"/>
      <w:r w:rsidR="00BB039F">
        <w:t>FineStocks</w:t>
      </w:r>
      <w:proofErr w:type="spellEnd"/>
      <w:r w:rsidR="00BB039F">
        <w:t xml:space="preserve">’ will be collapsed (e.g., GRN, Green River is part of ‘SPS’, etc.); note also that this table provides (a) the numerical mapping of stock codes to numerical FRAM stock ID values and (b) a means to filter what’s accessed (‘Include’ field) during data viewing/processing via FRAMBuilder. </w:t>
      </w:r>
    </w:p>
    <w:p w14:paraId="02D42977" w14:textId="78092974" w:rsidR="00E230AC" w:rsidRDefault="00E230AC" w:rsidP="00E230AC">
      <w:pPr>
        <w:pStyle w:val="ListParagraph"/>
        <w:numPr>
          <w:ilvl w:val="0"/>
          <w:numId w:val="38"/>
        </w:numPr>
        <w:spacing w:after="0"/>
      </w:pPr>
      <w:r>
        <w:t>‘</w:t>
      </w:r>
      <w:proofErr w:type="spellStart"/>
      <w:r>
        <w:t>FRAM_Weights</w:t>
      </w:r>
      <w:proofErr w:type="spellEnd"/>
      <w:r>
        <w:t>’</w:t>
      </w:r>
      <w:r w:rsidR="00BB039F">
        <w:t xml:space="preserve"> </w:t>
      </w:r>
      <w:r w:rsidR="002E4A4E">
        <w:t>– this table contains the user-specified weights and codes (</w:t>
      </w:r>
      <w:proofErr w:type="spellStart"/>
      <w:r w:rsidR="002E4A4E">
        <w:t>wnBYmeth</w:t>
      </w:r>
      <w:proofErr w:type="spellEnd"/>
      <w:r w:rsidR="002E4A4E">
        <w:t xml:space="preserve"> 1 = unweighted, 2 = user specified; </w:t>
      </w:r>
      <w:proofErr w:type="spellStart"/>
      <w:r w:rsidR="002E4A4E">
        <w:t>bnBYmeth</w:t>
      </w:r>
      <w:proofErr w:type="spellEnd"/>
      <w:r w:rsidR="002E4A4E">
        <w:t xml:space="preserve"> 1 = unweighted, 2 = recoveries weighted, 3 = user specified) for any CWT codes that will be modified according to user-specified weights during either the within- or between-brood merging process. Whenever user-specified rules are desired, values must be provided for all codes or the procedure will crash; [</w:t>
      </w:r>
      <w:r w:rsidR="002E4A4E" w:rsidRPr="002E4A4E">
        <w:rPr>
          <w:i/>
        </w:rPr>
        <w:t>Note, this table only needs information for an individual stock that requires special weighting; default</w:t>
      </w:r>
      <w:r w:rsidR="00271AD5">
        <w:rPr>
          <w:i/>
        </w:rPr>
        <w:t>s</w:t>
      </w:r>
      <w:r w:rsidR="002E4A4E" w:rsidRPr="002E4A4E">
        <w:rPr>
          <w:i/>
        </w:rPr>
        <w:t xml:space="preserve"> </w:t>
      </w:r>
      <w:r w:rsidR="00271AD5">
        <w:rPr>
          <w:i/>
        </w:rPr>
        <w:t>are applied</w:t>
      </w:r>
      <w:r w:rsidR="002E4A4E" w:rsidRPr="002E4A4E">
        <w:rPr>
          <w:i/>
        </w:rPr>
        <w:t xml:space="preserve"> if left alone for all other stocks</w:t>
      </w:r>
      <w:r w:rsidR="00271AD5">
        <w:rPr>
          <w:i/>
        </w:rPr>
        <w:t>/codes</w:t>
      </w:r>
      <w:r w:rsidR="002E4A4E">
        <w:t>]</w:t>
      </w:r>
    </w:p>
    <w:p w14:paraId="6181F5CF" w14:textId="77777777" w:rsidR="000E3F9D" w:rsidRDefault="000E3F9D" w:rsidP="0066409C">
      <w:pPr>
        <w:spacing w:after="0"/>
      </w:pPr>
    </w:p>
    <w:p w14:paraId="2F852376" w14:textId="010ED9B5" w:rsidR="00D72C4B" w:rsidRDefault="00271AD5" w:rsidP="00D72C4B">
      <w:pPr>
        <w:spacing w:after="0"/>
      </w:pPr>
      <w:r>
        <w:t xml:space="preserve">Beyond these key mapping tables, </w:t>
      </w:r>
      <w:proofErr w:type="spellStart"/>
      <w:r>
        <w:t>FRAMBuilder’s</w:t>
      </w:r>
      <w:proofErr w:type="spellEnd"/>
      <w:r>
        <w:t xml:space="preserve"> key o</w:t>
      </w:r>
      <w:r w:rsidR="00D220D6">
        <w:t>utput tables are described in the main document and further identified visually in Figure B1. Note</w:t>
      </w:r>
      <w:r>
        <w:t xml:space="preserve"> also, however, that </w:t>
      </w:r>
      <w:r w:rsidR="00D220D6">
        <w:t>the FRAM-CAS database tables ‘</w:t>
      </w:r>
      <w:proofErr w:type="spellStart"/>
      <w:r w:rsidR="00D220D6">
        <w:t>CWDBRecovery</w:t>
      </w:r>
      <w:proofErr w:type="spellEnd"/>
      <w:r w:rsidR="00D220D6">
        <w:t>’ and ‘</w:t>
      </w:r>
      <w:proofErr w:type="spellStart"/>
      <w:r w:rsidR="00D220D6">
        <w:t>WireTagCode</w:t>
      </w:r>
      <w:proofErr w:type="spellEnd"/>
      <w:r w:rsidR="00D220D6">
        <w:t xml:space="preserve">’, both base tables from the original CTC CAS database, include new fields that permit either processing or summarization. </w:t>
      </w:r>
      <w:r>
        <w:t>‘</w:t>
      </w:r>
      <w:proofErr w:type="spellStart"/>
      <w:r w:rsidR="00D220D6">
        <w:t>CWDBRecovery</w:t>
      </w:r>
      <w:proofErr w:type="spellEnd"/>
      <w:r>
        <w:t>’</w:t>
      </w:r>
      <w:r w:rsidR="00D220D6">
        <w:t xml:space="preserve"> includes the fields </w:t>
      </w:r>
      <w:r>
        <w:t>‘</w:t>
      </w:r>
      <w:proofErr w:type="spellStart"/>
      <w:r w:rsidR="00E24752">
        <w:t>finalFmap</w:t>
      </w:r>
      <w:proofErr w:type="spellEnd"/>
      <w:r>
        <w:t>’</w:t>
      </w:r>
      <w:r w:rsidR="00D220D6">
        <w:t xml:space="preserve"> </w:t>
      </w:r>
      <w:r w:rsidR="00D220D6">
        <w:lastRenderedPageBreak/>
        <w:t>and</w:t>
      </w:r>
      <w:r w:rsidR="00E24752">
        <w:t xml:space="preserve"> </w:t>
      </w:r>
      <w:r>
        <w:t>‘</w:t>
      </w:r>
      <w:proofErr w:type="spellStart"/>
      <w:r w:rsidR="00E24752">
        <w:t>Tr_NT</w:t>
      </w:r>
      <w:proofErr w:type="spellEnd"/>
      <w:r>
        <w:t>’</w:t>
      </w:r>
      <w:r w:rsidR="00D220D6">
        <w:t xml:space="preserve"> which were described previously; </w:t>
      </w:r>
      <w:r>
        <w:t>‘</w:t>
      </w:r>
      <w:proofErr w:type="spellStart"/>
      <w:r w:rsidR="000335F1">
        <w:t>WireTagCode</w:t>
      </w:r>
      <w:proofErr w:type="spellEnd"/>
      <w:r>
        <w:t>’</w:t>
      </w:r>
      <w:r w:rsidR="00E24752">
        <w:t xml:space="preserve"> </w:t>
      </w:r>
      <w:r w:rsidR="00D220D6">
        <w:t xml:space="preserve">includes the Boolean field </w:t>
      </w:r>
      <w:r>
        <w:t>‘</w:t>
      </w:r>
      <w:r w:rsidR="00E24752">
        <w:t>FRAM_OOB</w:t>
      </w:r>
      <w:r>
        <w:t>’</w:t>
      </w:r>
      <w:r w:rsidR="00D220D6">
        <w:t xml:space="preserve"> </w:t>
      </w:r>
      <w:r w:rsidR="00181D8F">
        <w:t xml:space="preserve">which is used to </w:t>
      </w:r>
      <w:r>
        <w:t>identify</w:t>
      </w:r>
      <w:r w:rsidR="00181D8F">
        <w:t xml:space="preserve"> which codes/releases should be treated as Out-of-Base codes and </w:t>
      </w:r>
      <w:r w:rsidR="00621FBE">
        <w:t>‘</w:t>
      </w:r>
      <w:proofErr w:type="spellStart"/>
      <w:r w:rsidR="00E24752">
        <w:t>BP_Notes</w:t>
      </w:r>
      <w:proofErr w:type="spellEnd"/>
      <w:r w:rsidR="00621FBE">
        <w:t>’</w:t>
      </w:r>
      <w:r w:rsidR="00181D8F">
        <w:t xml:space="preserve"> which is available for </w:t>
      </w:r>
      <w:r w:rsidR="00621FBE">
        <w:t xml:space="preserve">adding </w:t>
      </w:r>
      <w:r w:rsidR="00181D8F">
        <w:t>notes indicating special attributes about a particular code; the ‘</w:t>
      </w:r>
      <w:proofErr w:type="spellStart"/>
      <w:r w:rsidR="00181D8F">
        <w:t>BP_Stock</w:t>
      </w:r>
      <w:proofErr w:type="spellEnd"/>
      <w:r w:rsidR="00181D8F">
        <w:t>’ field is available for additional notes but to date has not been used.</w:t>
      </w:r>
      <w:r w:rsidR="00621FBE">
        <w:t xml:space="preserve"> Lastly</w:t>
      </w:r>
      <w:r w:rsidR="000E3F9D">
        <w:t xml:space="preserve">, there are a handful of </w:t>
      </w:r>
      <w:r w:rsidR="00621FBE">
        <w:t xml:space="preserve">‘FRAM_...’ </w:t>
      </w:r>
      <w:r w:rsidR="000E3F9D">
        <w:t xml:space="preserve">tables included that were either initially created for lookup purposes or to fulfill add-on needs. These include: (1) </w:t>
      </w:r>
      <w:proofErr w:type="spellStart"/>
      <w:r w:rsidR="00D72C4B">
        <w:t>FRAM_CatSamDat</w:t>
      </w:r>
      <w:proofErr w:type="spellEnd"/>
      <w:r w:rsidR="000E3F9D">
        <w:t xml:space="preserve">, (2) </w:t>
      </w:r>
      <w:proofErr w:type="spellStart"/>
      <w:r w:rsidR="00D72C4B">
        <w:t>FRAM_code_rules</w:t>
      </w:r>
      <w:proofErr w:type="spellEnd"/>
      <w:r w:rsidR="000E3F9D">
        <w:t xml:space="preserve">, (3) </w:t>
      </w:r>
      <w:proofErr w:type="spellStart"/>
      <w:r w:rsidR="00D72C4B">
        <w:t>FRAM_fwspt_ratios</w:t>
      </w:r>
      <w:proofErr w:type="spellEnd"/>
      <w:r w:rsidR="000E3F9D">
        <w:t xml:space="preserve">, and (4) </w:t>
      </w:r>
      <w:proofErr w:type="spellStart"/>
      <w:r w:rsidR="000E3F9D">
        <w:t>FRAM_TStep</w:t>
      </w:r>
      <w:proofErr w:type="spellEnd"/>
      <w:r w:rsidR="000E3F9D">
        <w:t>.</w:t>
      </w:r>
      <w:r w:rsidR="00E230AC">
        <w:t xml:space="preserve"> And there’s a single table created by a make table query (</w:t>
      </w:r>
      <w:proofErr w:type="spellStart"/>
      <w:r w:rsidR="00E230AC">
        <w:t>Petes</w:t>
      </w:r>
      <w:proofErr w:type="spellEnd"/>
      <w:r w:rsidR="00E230AC">
        <w:t xml:space="preserve"> FRAM Stock Inventory, plus variations for different years) for inventory purposes called ‘</w:t>
      </w:r>
      <w:proofErr w:type="spellStart"/>
      <w:r w:rsidR="00E230AC">
        <w:t>FRAM_Inventory</w:t>
      </w:r>
      <w:proofErr w:type="spellEnd"/>
      <w:r w:rsidR="00E230AC">
        <w:t>’; this is deleted and recreated every time the query is run, so delete as you like.</w:t>
      </w:r>
    </w:p>
    <w:p w14:paraId="21AE2A47" w14:textId="77777777" w:rsidR="00D72C4B" w:rsidRDefault="00D72C4B" w:rsidP="00D72C4B">
      <w:pPr>
        <w:spacing w:after="0"/>
      </w:pPr>
    </w:p>
    <w:p w14:paraId="5DC06A37" w14:textId="77777777" w:rsidR="007E0DCD" w:rsidRDefault="007E0DCD" w:rsidP="00D72C4B">
      <w:pPr>
        <w:spacing w:after="0"/>
      </w:pPr>
    </w:p>
    <w:p w14:paraId="593C6C9D" w14:textId="77777777" w:rsidR="007E0DCD" w:rsidRDefault="007E0DCD" w:rsidP="00D72C4B">
      <w:pPr>
        <w:spacing w:after="0"/>
      </w:pPr>
    </w:p>
    <w:p w14:paraId="72E18D18" w14:textId="7DC41B21" w:rsidR="00E24752" w:rsidRDefault="00E230AC" w:rsidP="00E24752">
      <w:pPr>
        <w:spacing w:after="0"/>
      </w:pPr>
      <w:r>
        <w:rPr>
          <w:noProof/>
        </w:rPr>
        <w:lastRenderedPageBreak/>
        <mc:AlternateContent>
          <mc:Choice Requires="wps">
            <w:drawing>
              <wp:anchor distT="0" distB="0" distL="114300" distR="114300" simplePos="0" relativeHeight="251684864" behindDoc="0" locked="0" layoutInCell="1" allowOverlap="1" wp14:anchorId="3F3EF223" wp14:editId="0281543D">
                <wp:simplePos x="0" y="0"/>
                <wp:positionH relativeFrom="margin">
                  <wp:posOffset>4495704</wp:posOffset>
                </wp:positionH>
                <wp:positionV relativeFrom="paragraph">
                  <wp:posOffset>3230892</wp:posOffset>
                </wp:positionV>
                <wp:extent cx="2120265" cy="638175"/>
                <wp:effectExtent l="3333750" t="0" r="13335" b="28575"/>
                <wp:wrapNone/>
                <wp:docPr id="24" name="Line Callout 1 24"/>
                <wp:cNvGraphicFramePr/>
                <a:graphic xmlns:a="http://schemas.openxmlformats.org/drawingml/2006/main">
                  <a:graphicData uri="http://schemas.microsoft.com/office/word/2010/wordprocessingShape">
                    <wps:wsp>
                      <wps:cNvSpPr/>
                      <wps:spPr>
                        <a:xfrm>
                          <a:off x="0" y="0"/>
                          <a:ext cx="2120265" cy="638175"/>
                        </a:xfrm>
                        <a:prstGeom prst="borderCallout1">
                          <a:avLst>
                            <a:gd name="adj1" fmla="val 49785"/>
                            <a:gd name="adj2" fmla="val -684"/>
                            <a:gd name="adj3" fmla="val 39611"/>
                            <a:gd name="adj4" fmla="val -15626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D709F4E" w14:textId="0CF95EDC" w:rsidR="00A23ABE" w:rsidRPr="00645E62" w:rsidRDefault="00A23ABE" w:rsidP="00A23ABE">
                            <w:pPr>
                              <w:rPr>
                                <w:sz w:val="18"/>
                              </w:rPr>
                            </w:pPr>
                            <w:r>
                              <w:rPr>
                                <w:sz w:val="18"/>
                              </w:rPr>
                              <w:t xml:space="preserve">This table contains a historic record of size limits for </w:t>
                            </w:r>
                            <w:proofErr w:type="spellStart"/>
                            <w:r>
                              <w:rPr>
                                <w:sz w:val="18"/>
                              </w:rPr>
                              <w:t>for</w:t>
                            </w:r>
                            <w:proofErr w:type="spellEnd"/>
                            <w:r>
                              <w:rPr>
                                <w:sz w:val="18"/>
                              </w:rPr>
                              <w:t xml:space="preserve"> growth data processing</w:t>
                            </w:r>
                            <w:r w:rsidR="00E230AC">
                              <w:rPr>
                                <w:sz w:val="18"/>
                              </w:rPr>
                              <w:t xml:space="preserve"> strata (</w:t>
                            </w:r>
                            <w:r w:rsidR="00E230AC" w:rsidRPr="00E230AC">
                              <w:rPr>
                                <w:b/>
                                <w:sz w:val="18"/>
                              </w:rPr>
                              <w:t>IMPORTANT</w:t>
                            </w:r>
                            <w:r w:rsidR="00E230A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3EF22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4" o:spid="_x0000_s1027" type="#_x0000_t47" style="position:absolute;margin-left:354pt;margin-top:254.4pt;width:166.95pt;height:50.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" adj="-33753,8556,-148,10754" fillcolor="white [3201]" strokecolor="black [3200]" strokeweight="1.5pt">
                <v:stroke startarrow="block" startarrowwidth="wide" startarrowlength="long" endarrowwidth="wide"/>
                <v:textbox>
                  <w:txbxContent>
                    <w:p w14:paraId="0D709F4E" w14:textId="0CF95EDC" w:rsidR="00A23ABE" w:rsidRPr="00645E62" w:rsidRDefault="00A23ABE" w:rsidP="00A23ABE">
                      <w:pPr>
                        <w:rPr>
                          <w:sz w:val="18"/>
                        </w:rPr>
                      </w:pPr>
                      <w:r>
                        <w:rPr>
                          <w:sz w:val="18"/>
                        </w:rPr>
                        <w:t xml:space="preserve">This table contains a historic record of size limits for </w:t>
                      </w:r>
                      <w:proofErr w:type="spellStart"/>
                      <w:r>
                        <w:rPr>
                          <w:sz w:val="18"/>
                        </w:rPr>
                        <w:t>for</w:t>
                      </w:r>
                      <w:proofErr w:type="spellEnd"/>
                      <w:r>
                        <w:rPr>
                          <w:sz w:val="18"/>
                        </w:rPr>
                        <w:t xml:space="preserve"> growth data processing</w:t>
                      </w:r>
                      <w:r w:rsidR="00E230AC">
                        <w:rPr>
                          <w:sz w:val="18"/>
                        </w:rPr>
                        <w:t xml:space="preserve"> strata (</w:t>
                      </w:r>
                      <w:r w:rsidR="00E230AC" w:rsidRPr="00E230AC">
                        <w:rPr>
                          <w:b/>
                          <w:sz w:val="18"/>
                        </w:rPr>
                        <w:t>IMPORTANT</w:t>
                      </w:r>
                      <w:r w:rsidR="00E230AC">
                        <w:rPr>
                          <w:sz w:val="18"/>
                        </w:rPr>
                        <w:t>)</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68959BEA" wp14:editId="42CE48EB">
                <wp:simplePos x="0" y="0"/>
                <wp:positionH relativeFrom="margin">
                  <wp:posOffset>2139351</wp:posOffset>
                </wp:positionH>
                <wp:positionV relativeFrom="paragraph">
                  <wp:posOffset>3303917</wp:posOffset>
                </wp:positionV>
                <wp:extent cx="2295345" cy="564515"/>
                <wp:effectExtent l="876300" t="38100" r="10160" b="26035"/>
                <wp:wrapNone/>
                <wp:docPr id="23" name="Line Callout 1 23"/>
                <wp:cNvGraphicFramePr/>
                <a:graphic xmlns:a="http://schemas.openxmlformats.org/drawingml/2006/main">
                  <a:graphicData uri="http://schemas.microsoft.com/office/word/2010/wordprocessingShape">
                    <wps:wsp>
                      <wps:cNvSpPr/>
                      <wps:spPr>
                        <a:xfrm>
                          <a:off x="0" y="0"/>
                          <a:ext cx="2295345" cy="564515"/>
                        </a:xfrm>
                        <a:prstGeom prst="borderCallout1">
                          <a:avLst>
                            <a:gd name="adj1" fmla="val 52525"/>
                            <a:gd name="adj2" fmla="val -1628"/>
                            <a:gd name="adj3" fmla="val 5144"/>
                            <a:gd name="adj4" fmla="val -37166"/>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81657B1" w14:textId="5F977443" w:rsidR="00A23ABE" w:rsidRPr="00645E62" w:rsidRDefault="00A23ABE" w:rsidP="00A23ABE">
                            <w:pPr>
                              <w:rPr>
                                <w:sz w:val="18"/>
                              </w:rPr>
                            </w:pPr>
                            <w:r>
                              <w:rPr>
                                <w:sz w:val="18"/>
                              </w:rPr>
                              <w:t>This is the OUTPUT table that details records that invoked ‘special’ processing rules during the processing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9BEA" id="Line Callout 1 23" o:spid="_x0000_s1028" type="#_x0000_t47" style="position:absolute;margin-left:168.45pt;margin-top:260.15pt;width:180.75pt;height:44.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" adj="-8028,1111,-352,11345" fillcolor="white [3201]" strokecolor="black [3200]" strokeweight="1.5pt">
                <v:stroke startarrow="block" startarrowwidth="wide" startarrowlength="long" endarrowwidth="wide"/>
                <v:textbox>
                  <w:txbxContent>
                    <w:p w14:paraId="181657B1" w14:textId="5F977443" w:rsidR="00A23ABE" w:rsidRPr="00645E62" w:rsidRDefault="00A23ABE" w:rsidP="00A23ABE">
                      <w:pPr>
                        <w:rPr>
                          <w:sz w:val="18"/>
                        </w:rPr>
                      </w:pPr>
                      <w:r>
                        <w:rPr>
                          <w:sz w:val="18"/>
                        </w:rPr>
                        <w:t>This is the OUTPUT table that details records that invoked ‘special’ processing rules during the processing sequence</w:t>
                      </w:r>
                      <w:r>
                        <w:rPr>
                          <w:sz w:val="18"/>
                        </w:rPr>
                        <w:t>.</w:t>
                      </w:r>
                    </w:p>
                  </w:txbxContent>
                </v:textbox>
                <w10:wrap anchorx="margin"/>
              </v:shape>
            </w:pict>
          </mc:Fallback>
        </mc:AlternateContent>
      </w:r>
      <w:r w:rsidR="00DF4B3E">
        <w:rPr>
          <w:noProof/>
        </w:rPr>
        <mc:AlternateContent>
          <mc:Choice Requires="wps">
            <w:drawing>
              <wp:anchor distT="0" distB="0" distL="114300" distR="114300" simplePos="0" relativeHeight="251691008" behindDoc="0" locked="0" layoutInCell="1" allowOverlap="1" wp14:anchorId="1A206331" wp14:editId="495D47CF">
                <wp:simplePos x="0" y="0"/>
                <wp:positionH relativeFrom="margin">
                  <wp:posOffset>2115047</wp:posOffset>
                </wp:positionH>
                <wp:positionV relativeFrom="paragraph">
                  <wp:posOffset>5557962</wp:posOffset>
                </wp:positionV>
                <wp:extent cx="4428490" cy="413385"/>
                <wp:effectExtent l="1047750" t="1104900" r="10160" b="24765"/>
                <wp:wrapNone/>
                <wp:docPr id="29" name="Line Callout 1 29"/>
                <wp:cNvGraphicFramePr/>
                <a:graphic xmlns:a="http://schemas.openxmlformats.org/drawingml/2006/main">
                  <a:graphicData uri="http://schemas.microsoft.com/office/word/2010/wordprocessingShape">
                    <wps:wsp>
                      <wps:cNvSpPr/>
                      <wps:spPr>
                        <a:xfrm>
                          <a:off x="0" y="0"/>
                          <a:ext cx="4428490" cy="413385"/>
                        </a:xfrm>
                        <a:prstGeom prst="borderCallout1">
                          <a:avLst>
                            <a:gd name="adj1" fmla="val 52525"/>
                            <a:gd name="adj2" fmla="val -1628"/>
                            <a:gd name="adj3" fmla="val -256374"/>
                            <a:gd name="adj4" fmla="val -2286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5D880C4" w14:textId="525753DC" w:rsidR="00DF4B3E" w:rsidRPr="00645E62" w:rsidRDefault="00DF4B3E" w:rsidP="00DF4B3E">
                            <w:pPr>
                              <w:rPr>
                                <w:sz w:val="18"/>
                              </w:rPr>
                            </w:pPr>
                            <w:r>
                              <w:rPr>
                                <w:sz w:val="18"/>
                              </w:rPr>
                              <w:t xml:space="preserve">A </w:t>
                            </w:r>
                            <w:r w:rsidRPr="00DF4B3E">
                              <w:rPr>
                                <w:b/>
                                <w:sz w:val="18"/>
                              </w:rPr>
                              <w:t>VERY IMPORTANT</w:t>
                            </w:r>
                            <w:r>
                              <w:rPr>
                                <w:sz w:val="18"/>
                              </w:rPr>
                              <w:t xml:space="preserve"> table; this table contains what’s needed for the Calibration input file, formatted according to the specs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6331" id="Line Callout 1 29" o:spid="_x0000_s1029" type="#_x0000_t47" style="position:absolute;margin-left:166.55pt;margin-top:437.65pt;width:348.7pt;height:32.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" adj="-4938,-55377,-352,11345" fillcolor="white [3201]" strokecolor="black [3200]" strokeweight="1.5pt">
                <v:stroke startarrow="block" startarrowwidth="wide" startarrowlength="long" endarrowwidth="wide"/>
                <v:textbox>
                  <w:txbxContent>
                    <w:p w14:paraId="75D880C4" w14:textId="525753DC" w:rsidR="00DF4B3E" w:rsidRPr="00645E62" w:rsidRDefault="00DF4B3E" w:rsidP="00DF4B3E">
                      <w:pPr>
                        <w:rPr>
                          <w:sz w:val="18"/>
                        </w:rPr>
                      </w:pPr>
                      <w:r>
                        <w:rPr>
                          <w:sz w:val="18"/>
                        </w:rPr>
                        <w:t xml:space="preserve">A </w:t>
                      </w:r>
                      <w:r w:rsidRPr="00DF4B3E">
                        <w:rPr>
                          <w:b/>
                          <w:sz w:val="18"/>
                        </w:rPr>
                        <w:t>VERY IMPORTANT</w:t>
                      </w:r>
                      <w:r>
                        <w:rPr>
                          <w:sz w:val="18"/>
                        </w:rPr>
                        <w:t xml:space="preserve"> table; </w:t>
                      </w:r>
                      <w:r>
                        <w:rPr>
                          <w:sz w:val="18"/>
                        </w:rPr>
                        <w:t>this table contains what’s needed for the Calibration input file, formatted according to the specs required.</w:t>
                      </w:r>
                    </w:p>
                  </w:txbxContent>
                </v:textbox>
                <w10:wrap anchorx="margin"/>
              </v:shape>
            </w:pict>
          </mc:Fallback>
        </mc:AlternateContent>
      </w:r>
      <w:r w:rsidR="00DF4B3E">
        <w:rPr>
          <w:noProof/>
        </w:rPr>
        <mc:AlternateContent>
          <mc:Choice Requires="wps">
            <w:drawing>
              <wp:anchor distT="0" distB="0" distL="114300" distR="114300" simplePos="0" relativeHeight="251688960" behindDoc="0" locked="0" layoutInCell="1" allowOverlap="1" wp14:anchorId="47DDECCC" wp14:editId="1930BC47">
                <wp:simplePos x="0" y="0"/>
                <wp:positionH relativeFrom="margin">
                  <wp:posOffset>2130950</wp:posOffset>
                </wp:positionH>
                <wp:positionV relativeFrom="paragraph">
                  <wp:posOffset>4937760</wp:posOffset>
                </wp:positionV>
                <wp:extent cx="4428490" cy="572135"/>
                <wp:effectExtent l="1066800" t="704850" r="10160" b="18415"/>
                <wp:wrapNone/>
                <wp:docPr id="28" name="Line Callout 1 28"/>
                <wp:cNvGraphicFramePr/>
                <a:graphic xmlns:a="http://schemas.openxmlformats.org/drawingml/2006/main">
                  <a:graphicData uri="http://schemas.microsoft.com/office/word/2010/wordprocessingShape">
                    <wps:wsp>
                      <wps:cNvSpPr/>
                      <wps:spPr>
                        <a:xfrm>
                          <a:off x="0" y="0"/>
                          <a:ext cx="4428490" cy="572135"/>
                        </a:xfrm>
                        <a:prstGeom prst="borderCallout1">
                          <a:avLst>
                            <a:gd name="adj1" fmla="val 52525"/>
                            <a:gd name="adj2" fmla="val -1628"/>
                            <a:gd name="adj3" fmla="val -119031"/>
                            <a:gd name="adj4" fmla="val -2340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035626F" w14:textId="59675D53" w:rsidR="00DF4B3E" w:rsidRPr="00645E62" w:rsidRDefault="00DF4B3E" w:rsidP="00DF4B3E">
                            <w:pPr>
                              <w:rPr>
                                <w:sz w:val="18"/>
                              </w:rPr>
                            </w:pPr>
                            <w:r>
                              <w:rPr>
                                <w:sz w:val="18"/>
                              </w:rPr>
                              <w:t xml:space="preserve">A </w:t>
                            </w:r>
                            <w:r w:rsidRPr="00DF4B3E">
                              <w:rPr>
                                <w:b/>
                                <w:sz w:val="18"/>
                              </w:rPr>
                              <w:t>VERY IMPORTANT</w:t>
                            </w:r>
                            <w:r>
                              <w:rPr>
                                <w:sz w:val="18"/>
                              </w:rPr>
                              <w:t xml:space="preserve"> table</w:t>
                            </w:r>
                            <w:r w:rsidR="00E230AC">
                              <w:rPr>
                                <w:sz w:val="18"/>
                              </w:rPr>
                              <w:t>; this table contains the user-specified weights for any within-BY or between-BY merging that’s to be done according to externally computed weights, scalars, or other modification ratios.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ECCC" id="Line Callout 1 28" o:spid="_x0000_s1030" type="#_x0000_t47" style="position:absolute;margin-left:167.8pt;margin-top:388.8pt;width:348.7pt;height:45.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" adj="-5054,-25711,-352,11345" fillcolor="white [3201]" strokecolor="black [3200]" strokeweight="1.5pt">
                <v:stroke startarrow="block" startarrowwidth="wide" startarrowlength="long" endarrowwidth="wide"/>
                <v:textbox>
                  <w:txbxContent>
                    <w:p w14:paraId="1035626F" w14:textId="59675D53" w:rsidR="00DF4B3E" w:rsidRPr="00645E62" w:rsidRDefault="00DF4B3E" w:rsidP="00DF4B3E">
                      <w:pPr>
                        <w:rPr>
                          <w:sz w:val="18"/>
                        </w:rPr>
                      </w:pPr>
                      <w:r>
                        <w:rPr>
                          <w:sz w:val="18"/>
                        </w:rPr>
                        <w:t xml:space="preserve">A </w:t>
                      </w:r>
                      <w:r w:rsidRPr="00DF4B3E">
                        <w:rPr>
                          <w:b/>
                          <w:sz w:val="18"/>
                        </w:rPr>
                        <w:t>VERY IMPORTANT</w:t>
                      </w:r>
                      <w:r>
                        <w:rPr>
                          <w:sz w:val="18"/>
                        </w:rPr>
                        <w:t xml:space="preserve"> table</w:t>
                      </w:r>
                      <w:r w:rsidR="00E230AC">
                        <w:rPr>
                          <w:sz w:val="18"/>
                        </w:rPr>
                        <w:t>; this table contains the user-specified weights for any within-BY or between-BY merging that’s to be done according to externally computed weights, scalars, or other modification ratios.</w:t>
                      </w:r>
                    </w:p>
                  </w:txbxContent>
                </v:textbox>
                <w10:wrap anchorx="margin"/>
              </v:shape>
            </w:pict>
          </mc:Fallback>
        </mc:AlternateContent>
      </w:r>
      <w:r w:rsidR="00E200B5">
        <w:rPr>
          <w:noProof/>
        </w:rPr>
        <mc:AlternateContent>
          <mc:Choice Requires="wps">
            <w:drawing>
              <wp:anchor distT="0" distB="0" distL="114300" distR="114300" simplePos="0" relativeHeight="251686912" behindDoc="0" locked="0" layoutInCell="1" allowOverlap="1" wp14:anchorId="3F2A0417" wp14:editId="31C9D97B">
                <wp:simplePos x="0" y="0"/>
                <wp:positionH relativeFrom="margin">
                  <wp:posOffset>0</wp:posOffset>
                </wp:positionH>
                <wp:positionV relativeFrom="paragraph">
                  <wp:posOffset>5319423</wp:posOffset>
                </wp:positionV>
                <wp:extent cx="2019300" cy="468630"/>
                <wp:effectExtent l="0" t="1238250" r="19050" b="26670"/>
                <wp:wrapNone/>
                <wp:docPr id="27" name="Line Callout 1 27"/>
                <wp:cNvGraphicFramePr/>
                <a:graphic xmlns:a="http://schemas.openxmlformats.org/drawingml/2006/main">
                  <a:graphicData uri="http://schemas.microsoft.com/office/word/2010/wordprocessingShape">
                    <wps:wsp>
                      <wps:cNvSpPr/>
                      <wps:spPr>
                        <a:xfrm>
                          <a:off x="0" y="0"/>
                          <a:ext cx="2019300" cy="468630"/>
                        </a:xfrm>
                        <a:prstGeom prst="borderCallout1">
                          <a:avLst>
                            <a:gd name="adj1" fmla="val -2229"/>
                            <a:gd name="adj2" fmla="val 49243"/>
                            <a:gd name="adj3" fmla="val -252985"/>
                            <a:gd name="adj4" fmla="val 2564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C92888B" w14:textId="34A47B67" w:rsidR="00E200B5" w:rsidRPr="00645E62" w:rsidRDefault="00E200B5" w:rsidP="00E200B5">
                            <w:pPr>
                              <w:rPr>
                                <w:sz w:val="18"/>
                              </w:rPr>
                            </w:pPr>
                            <w:r>
                              <w:rPr>
                                <w:sz w:val="18"/>
                              </w:rPr>
                              <w:t xml:space="preserve">This is an </w:t>
                            </w:r>
                            <w:r w:rsidRPr="00DF4B3E">
                              <w:rPr>
                                <w:sz w:val="18"/>
                                <w:u w:val="single"/>
                              </w:rPr>
                              <w:t>unused</w:t>
                            </w:r>
                            <w:r>
                              <w:rPr>
                                <w:sz w:val="18"/>
                              </w:rPr>
                              <w:t xml:space="preserve"> table that was initially created for lookup purposes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A0417" id="Line Callout 1 27" o:spid="_x0000_s1031" type="#_x0000_t47" style="position:absolute;margin-left:0;margin-top:418.85pt;width:159pt;height:36.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" adj="5540,-54645,10636,-481" fillcolor="white [3201]" strokecolor="black [3200]" strokeweight="1.5pt">
                <v:stroke startarrow="block" startarrowwidth="wide" startarrowlength="long" endarrowwidth="wide"/>
                <v:textbox>
                  <w:txbxContent>
                    <w:p w14:paraId="3C92888B" w14:textId="34A47B67" w:rsidR="00E200B5" w:rsidRPr="00645E62" w:rsidRDefault="00E200B5" w:rsidP="00E200B5">
                      <w:pPr>
                        <w:rPr>
                          <w:sz w:val="18"/>
                        </w:rPr>
                      </w:pPr>
                      <w:r>
                        <w:rPr>
                          <w:sz w:val="18"/>
                        </w:rPr>
                        <w:t xml:space="preserve">This is </w:t>
                      </w:r>
                      <w:r>
                        <w:rPr>
                          <w:sz w:val="18"/>
                        </w:rPr>
                        <w:t xml:space="preserve">an </w:t>
                      </w:r>
                      <w:r w:rsidRPr="00DF4B3E">
                        <w:rPr>
                          <w:sz w:val="18"/>
                          <w:u w:val="single"/>
                        </w:rPr>
                        <w:t>unused</w:t>
                      </w:r>
                      <w:r>
                        <w:rPr>
                          <w:sz w:val="18"/>
                        </w:rPr>
                        <w:t xml:space="preserve"> </w:t>
                      </w:r>
                      <w:r>
                        <w:rPr>
                          <w:sz w:val="18"/>
                        </w:rPr>
                        <w:t>table that was initially created for lookup purposes</w:t>
                      </w:r>
                    </w:p>
                  </w:txbxContent>
                </v:textbox>
                <w10:wrap anchorx="margin"/>
              </v:shape>
            </w:pict>
          </mc:Fallback>
        </mc:AlternateContent>
      </w:r>
      <w:r w:rsidR="00E200B5">
        <w:rPr>
          <w:noProof/>
        </w:rPr>
        <mc:AlternateContent>
          <mc:Choice Requires="wps">
            <w:drawing>
              <wp:anchor distT="0" distB="0" distL="114300" distR="114300" simplePos="0" relativeHeight="251683840" behindDoc="0" locked="0" layoutInCell="1" allowOverlap="1" wp14:anchorId="41471C5C" wp14:editId="3F69F90F">
                <wp:simplePos x="0" y="0"/>
                <wp:positionH relativeFrom="margin">
                  <wp:posOffset>2138901</wp:posOffset>
                </wp:positionH>
                <wp:positionV relativeFrom="paragraph">
                  <wp:posOffset>4317558</wp:posOffset>
                </wp:positionV>
                <wp:extent cx="4428490" cy="572135"/>
                <wp:effectExtent l="1123950" t="476250" r="10160" b="18415"/>
                <wp:wrapNone/>
                <wp:docPr id="26" name="Line Callout 1 26"/>
                <wp:cNvGraphicFramePr/>
                <a:graphic xmlns:a="http://schemas.openxmlformats.org/drawingml/2006/main">
                  <a:graphicData uri="http://schemas.microsoft.com/office/word/2010/wordprocessingShape">
                    <wps:wsp>
                      <wps:cNvSpPr/>
                      <wps:spPr>
                        <a:xfrm>
                          <a:off x="0" y="0"/>
                          <a:ext cx="4428490" cy="572135"/>
                        </a:xfrm>
                        <a:prstGeom prst="borderCallout1">
                          <a:avLst>
                            <a:gd name="adj1" fmla="val 52525"/>
                            <a:gd name="adj2" fmla="val -1628"/>
                            <a:gd name="adj3" fmla="val -77339"/>
                            <a:gd name="adj4" fmla="val -24836"/>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5D59C42" w14:textId="5F91A7B6" w:rsidR="00E200B5" w:rsidRPr="00645E62" w:rsidRDefault="00E200B5" w:rsidP="00E200B5">
                            <w:pPr>
                              <w:rPr>
                                <w:sz w:val="18"/>
                              </w:rPr>
                            </w:pPr>
                            <w:r>
                              <w:rPr>
                                <w:sz w:val="18"/>
                              </w:rPr>
                              <w:t xml:space="preserve">A </w:t>
                            </w:r>
                            <w:r w:rsidRPr="00DF4B3E">
                              <w:rPr>
                                <w:b/>
                                <w:sz w:val="18"/>
                              </w:rPr>
                              <w:t>VERY IMPORTANT</w:t>
                            </w:r>
                            <w:r>
                              <w:rPr>
                                <w:sz w:val="18"/>
                              </w:rPr>
                              <w:t xml:space="preserve"> table; this table (a) defines the linkage between CTC stock acronyms (fine stock) and FRAM stocks (stock &amp; </w:t>
                            </w:r>
                            <w:proofErr w:type="spellStart"/>
                            <w:r>
                              <w:rPr>
                                <w:sz w:val="18"/>
                              </w:rPr>
                              <w:t>FRAM_stockID</w:t>
                            </w:r>
                            <w:proofErr w:type="spellEnd"/>
                            <w:r>
                              <w:rPr>
                                <w:sz w:val="18"/>
                              </w:rPr>
                              <w:t>), as well whether or not particular stocks should b</w:t>
                            </w:r>
                            <w:r w:rsidR="00DF4B3E">
                              <w:rPr>
                                <w:sz w:val="18"/>
                              </w:rPr>
                              <w:t>e accessible during processing (‘Include’</w:t>
                            </w:r>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1C5C" id="Line Callout 1 26" o:spid="_x0000_s1032" type="#_x0000_t47" style="position:absolute;margin-left:168.4pt;margin-top:339.95pt;width:348.7pt;height:45.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" adj="-5365,-16705,-352,11345" fillcolor="white [3201]" strokecolor="black [3200]" strokeweight="1.5pt">
                <v:stroke startarrow="block" startarrowwidth="wide" startarrowlength="long" endarrowwidth="wide"/>
                <v:textbox>
                  <w:txbxContent>
                    <w:p w14:paraId="35D59C42" w14:textId="5F91A7B6" w:rsidR="00E200B5" w:rsidRPr="00645E62" w:rsidRDefault="00E200B5" w:rsidP="00E200B5">
                      <w:pPr>
                        <w:rPr>
                          <w:sz w:val="18"/>
                        </w:rPr>
                      </w:pPr>
                      <w:r>
                        <w:rPr>
                          <w:sz w:val="18"/>
                        </w:rPr>
                        <w:t xml:space="preserve">A </w:t>
                      </w:r>
                      <w:r w:rsidRPr="00DF4B3E">
                        <w:rPr>
                          <w:b/>
                          <w:sz w:val="18"/>
                        </w:rPr>
                        <w:t>VERY IMPORTANT</w:t>
                      </w:r>
                      <w:r>
                        <w:rPr>
                          <w:sz w:val="18"/>
                        </w:rPr>
                        <w:t xml:space="preserve"> table; this table (a) defines the linkage between CTC stock acronyms (fine stock) and FRAM stocks (stock &amp; </w:t>
                      </w:r>
                      <w:proofErr w:type="spellStart"/>
                      <w:r>
                        <w:rPr>
                          <w:sz w:val="18"/>
                        </w:rPr>
                        <w:t>FRAM_stockID</w:t>
                      </w:r>
                      <w:proofErr w:type="spellEnd"/>
                      <w:r>
                        <w:rPr>
                          <w:sz w:val="18"/>
                        </w:rPr>
                        <w:t>), as well whether or not particular stocks should b</w:t>
                      </w:r>
                      <w:r w:rsidR="00DF4B3E">
                        <w:rPr>
                          <w:sz w:val="18"/>
                        </w:rPr>
                        <w:t>e accessible during processing (‘Include’</w:t>
                      </w:r>
                      <w:r>
                        <w:rPr>
                          <w:sz w:val="18"/>
                        </w:rPr>
                        <w:t>)</w:t>
                      </w:r>
                    </w:p>
                  </w:txbxContent>
                </v:textbox>
                <w10:wrap anchorx="margin"/>
              </v:shape>
            </w:pict>
          </mc:Fallback>
        </mc:AlternateContent>
      </w:r>
      <w:r w:rsidR="00E200B5">
        <w:rPr>
          <w:noProof/>
        </w:rPr>
        <mc:AlternateContent>
          <mc:Choice Requires="wps">
            <w:drawing>
              <wp:anchor distT="0" distB="0" distL="114300" distR="114300" simplePos="0" relativeHeight="251681792" behindDoc="0" locked="0" layoutInCell="1" allowOverlap="1" wp14:anchorId="248B0510" wp14:editId="6751ACBC">
                <wp:simplePos x="0" y="0"/>
                <wp:positionH relativeFrom="margin">
                  <wp:posOffset>2138901</wp:posOffset>
                </wp:positionH>
                <wp:positionV relativeFrom="paragraph">
                  <wp:posOffset>3912042</wp:posOffset>
                </wp:positionV>
                <wp:extent cx="4428490" cy="397510"/>
                <wp:effectExtent l="1028700" t="266700" r="10160" b="21590"/>
                <wp:wrapNone/>
                <wp:docPr id="25" name="Line Callout 1 25"/>
                <wp:cNvGraphicFramePr/>
                <a:graphic xmlns:a="http://schemas.openxmlformats.org/drawingml/2006/main">
                  <a:graphicData uri="http://schemas.microsoft.com/office/word/2010/wordprocessingShape">
                    <wps:wsp>
                      <wps:cNvSpPr/>
                      <wps:spPr>
                        <a:xfrm>
                          <a:off x="0" y="0"/>
                          <a:ext cx="4428490" cy="397510"/>
                        </a:xfrm>
                        <a:prstGeom prst="borderCallout1">
                          <a:avLst>
                            <a:gd name="adj1" fmla="val 46524"/>
                            <a:gd name="adj2" fmla="val -371"/>
                            <a:gd name="adj3" fmla="val -53907"/>
                            <a:gd name="adj4" fmla="val -2268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3319B48" w14:textId="6B908465" w:rsidR="00A23ABE" w:rsidRPr="00645E62" w:rsidRDefault="00E200B5" w:rsidP="00A23ABE">
                            <w:pPr>
                              <w:rPr>
                                <w:sz w:val="18"/>
                              </w:rPr>
                            </w:pPr>
                            <w:r w:rsidRPr="00DF4B3E">
                              <w:rPr>
                                <w:b/>
                                <w:sz w:val="18"/>
                              </w:rPr>
                              <w:t>VERY</w:t>
                            </w:r>
                            <w:r w:rsidR="00A23ABE" w:rsidRPr="00DF4B3E">
                              <w:rPr>
                                <w:b/>
                                <w:sz w:val="18"/>
                              </w:rPr>
                              <w:t xml:space="preserve"> IMPORTANT</w:t>
                            </w:r>
                            <w:r w:rsidR="00A23ABE">
                              <w:rPr>
                                <w:sz w:val="18"/>
                              </w:rPr>
                              <w:t xml:space="preserve"> table; it contains the mapping and aggregation details for individual tag codes, stocks, brood years, and ‘super codes’ that directly inform ‘FRAM-</w:t>
                            </w:r>
                            <w:proofErr w:type="spellStart"/>
                            <w:r w:rsidR="00A23ABE">
                              <w:rPr>
                                <w:sz w:val="18"/>
                              </w:rPr>
                              <w:t>OUT_CWTAll</w:t>
                            </w:r>
                            <w:proofErr w:type="spellEnd"/>
                            <w:r w:rsidR="00A23ABE">
                              <w:rPr>
                                <w:sz w:val="18"/>
                              </w:rPr>
                              <w:t>’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0510" id="Line Callout 1 25" o:spid="_x0000_s1033" type="#_x0000_t47" style="position:absolute;margin-left:168.4pt;margin-top:308.05pt;width:348.7pt;height:31.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" adj="-4899,-11644,-80,10049" fillcolor="white [3201]" strokecolor="black [3200]" strokeweight="1.5pt">
                <v:stroke startarrow="block" startarrowwidth="wide" startarrowlength="long" endarrowwidth="wide"/>
                <v:textbox>
                  <w:txbxContent>
                    <w:p w14:paraId="03319B48" w14:textId="6B908465" w:rsidR="00A23ABE" w:rsidRPr="00645E62" w:rsidRDefault="00E200B5" w:rsidP="00A23ABE">
                      <w:pPr>
                        <w:rPr>
                          <w:sz w:val="18"/>
                        </w:rPr>
                      </w:pPr>
                      <w:r w:rsidRPr="00DF4B3E">
                        <w:rPr>
                          <w:b/>
                          <w:sz w:val="18"/>
                        </w:rPr>
                        <w:t>VERY</w:t>
                      </w:r>
                      <w:r w:rsidR="00A23ABE" w:rsidRPr="00DF4B3E">
                        <w:rPr>
                          <w:b/>
                          <w:sz w:val="18"/>
                        </w:rPr>
                        <w:t xml:space="preserve"> IMPORTANT</w:t>
                      </w:r>
                      <w:r w:rsidR="00A23ABE">
                        <w:rPr>
                          <w:sz w:val="18"/>
                        </w:rPr>
                        <w:t xml:space="preserve"> table; it contains the mapping and aggregation details for individual tag codes, stocks, brood years, and ‘super codes’ that directly inform ‘FRAM-</w:t>
                      </w:r>
                      <w:proofErr w:type="spellStart"/>
                      <w:r w:rsidR="00A23ABE">
                        <w:rPr>
                          <w:sz w:val="18"/>
                        </w:rPr>
                        <w:t>OUT_CWTAll</w:t>
                      </w:r>
                      <w:proofErr w:type="spellEnd"/>
                      <w:r w:rsidR="00A23ABE">
                        <w:rPr>
                          <w:sz w:val="18"/>
                        </w:rPr>
                        <w:t>’ output</w:t>
                      </w:r>
                      <w:r w:rsidR="00A23ABE">
                        <w:rPr>
                          <w:sz w:val="18"/>
                        </w:rPr>
                        <w:t>.</w:t>
                      </w:r>
                    </w:p>
                  </w:txbxContent>
                </v:textbox>
                <w10:wrap anchorx="margin"/>
              </v:shape>
            </w:pict>
          </mc:Fallback>
        </mc:AlternateContent>
      </w:r>
      <w:r w:rsidR="00F03D5F">
        <w:rPr>
          <w:noProof/>
        </w:rPr>
        <mc:AlternateContent>
          <mc:Choice Requires="wps">
            <w:drawing>
              <wp:anchor distT="0" distB="0" distL="114300" distR="114300" simplePos="0" relativeHeight="251677696" behindDoc="0" locked="0" layoutInCell="1" allowOverlap="1" wp14:anchorId="03932934" wp14:editId="07D8BDB5">
                <wp:simplePos x="0" y="0"/>
                <wp:positionH relativeFrom="margin">
                  <wp:posOffset>2282024</wp:posOffset>
                </wp:positionH>
                <wp:positionV relativeFrom="paragraph">
                  <wp:posOffset>2878372</wp:posOffset>
                </wp:positionV>
                <wp:extent cx="4330065" cy="397510"/>
                <wp:effectExtent l="1162050" t="0" r="13335" b="21590"/>
                <wp:wrapNone/>
                <wp:docPr id="22" name="Line Callout 1 22"/>
                <wp:cNvGraphicFramePr/>
                <a:graphic xmlns:a="http://schemas.openxmlformats.org/drawingml/2006/main">
                  <a:graphicData uri="http://schemas.microsoft.com/office/word/2010/wordprocessingShape">
                    <wps:wsp>
                      <wps:cNvSpPr/>
                      <wps:spPr>
                        <a:xfrm>
                          <a:off x="0" y="0"/>
                          <a:ext cx="4330065" cy="397510"/>
                        </a:xfrm>
                        <a:prstGeom prst="borderCallout1">
                          <a:avLst>
                            <a:gd name="adj1" fmla="val 52525"/>
                            <a:gd name="adj2" fmla="val -1628"/>
                            <a:gd name="adj3" fmla="val 66111"/>
                            <a:gd name="adj4" fmla="val -2597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4EF5B2DA" w14:textId="55BCA91C" w:rsidR="00F03D5F" w:rsidRPr="00645E62" w:rsidRDefault="00F03D5F" w:rsidP="00F03D5F">
                            <w:pPr>
                              <w:rPr>
                                <w:sz w:val="18"/>
                              </w:rPr>
                            </w:pPr>
                            <w:r>
                              <w:rPr>
                                <w:sz w:val="18"/>
                              </w:rPr>
                              <w:t xml:space="preserve">This is a table </w:t>
                            </w:r>
                            <w:r w:rsidR="00815EB6">
                              <w:rPr>
                                <w:sz w:val="18"/>
                              </w:rPr>
                              <w:t xml:space="preserve">that’s </w:t>
                            </w:r>
                            <w:r>
                              <w:rPr>
                                <w:sz w:val="18"/>
                              </w:rPr>
                              <w:t xml:space="preserve">created by a make-table query </w:t>
                            </w:r>
                            <w:r w:rsidR="00A23ABE">
                              <w:rPr>
                                <w:sz w:val="18"/>
                              </w:rPr>
                              <w:t>(‘</w:t>
                            </w:r>
                            <w:proofErr w:type="spellStart"/>
                            <w:r w:rsidR="00A23ABE">
                              <w:rPr>
                                <w:sz w:val="18"/>
                              </w:rPr>
                              <w:t>Petes</w:t>
                            </w:r>
                            <w:proofErr w:type="spellEnd"/>
                            <w:r w:rsidR="00A23ABE">
                              <w:rPr>
                                <w:sz w:val="18"/>
                              </w:rPr>
                              <w:t xml:space="preserve"> FRAM Stock Inventory’) </w:t>
                            </w:r>
                            <w:r>
                              <w:rPr>
                                <w:sz w:val="18"/>
                              </w:rPr>
                              <w:t>that inventories observed tags by fishery, stock, time step, etc…</w:t>
                            </w:r>
                            <w:r w:rsidR="00A23ABE">
                              <w:rPr>
                                <w:sz w:val="18"/>
                              </w:rPr>
                              <w:t>it can be deleted at any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32934" id="Line Callout 1 22" o:spid="_x0000_s1034" type="#_x0000_t47" style="position:absolute;margin-left:179.7pt;margin-top:226.65pt;width:340.95pt;height:31.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" adj="-5610,14280,-352,11345" fillcolor="white [3201]" strokecolor="black [3200]" strokeweight="1.5pt">
                <v:stroke startarrow="block" startarrowwidth="wide" startarrowlength="long" endarrowwidth="wide"/>
                <v:textbox>
                  <w:txbxContent>
                    <w:p w14:paraId="4EF5B2DA" w14:textId="55BCA91C" w:rsidR="00F03D5F" w:rsidRPr="00645E62" w:rsidRDefault="00F03D5F" w:rsidP="00F03D5F">
                      <w:pPr>
                        <w:rPr>
                          <w:sz w:val="18"/>
                        </w:rPr>
                      </w:pPr>
                      <w:r>
                        <w:rPr>
                          <w:sz w:val="18"/>
                        </w:rPr>
                        <w:t xml:space="preserve">This is a table </w:t>
                      </w:r>
                      <w:r w:rsidR="00815EB6">
                        <w:rPr>
                          <w:sz w:val="18"/>
                        </w:rPr>
                        <w:t xml:space="preserve">that’s </w:t>
                      </w:r>
                      <w:r>
                        <w:rPr>
                          <w:sz w:val="18"/>
                        </w:rPr>
                        <w:t xml:space="preserve">created by a make-table query </w:t>
                      </w:r>
                      <w:r w:rsidR="00A23ABE">
                        <w:rPr>
                          <w:sz w:val="18"/>
                        </w:rPr>
                        <w:t>(‘</w:t>
                      </w:r>
                      <w:proofErr w:type="spellStart"/>
                      <w:r w:rsidR="00A23ABE">
                        <w:rPr>
                          <w:sz w:val="18"/>
                        </w:rPr>
                        <w:t>Petes</w:t>
                      </w:r>
                      <w:proofErr w:type="spellEnd"/>
                      <w:r w:rsidR="00A23ABE">
                        <w:rPr>
                          <w:sz w:val="18"/>
                        </w:rPr>
                        <w:t xml:space="preserve"> FRAM Stock Inventory’) </w:t>
                      </w:r>
                      <w:r>
                        <w:rPr>
                          <w:sz w:val="18"/>
                        </w:rPr>
                        <w:t xml:space="preserve">that inventories observed tags by fishery, stock, time step, </w:t>
                      </w:r>
                      <w:proofErr w:type="spellStart"/>
                      <w:r>
                        <w:rPr>
                          <w:sz w:val="18"/>
                        </w:rPr>
                        <w:t>etc</w:t>
                      </w:r>
                      <w:proofErr w:type="spellEnd"/>
                      <w:r>
                        <w:rPr>
                          <w:sz w:val="18"/>
                        </w:rPr>
                        <w:t>…</w:t>
                      </w:r>
                      <w:r w:rsidR="00A23ABE">
                        <w:rPr>
                          <w:sz w:val="18"/>
                        </w:rPr>
                        <w:t>it can be deleted at any time.</w:t>
                      </w:r>
                    </w:p>
                  </w:txbxContent>
                </v:textbox>
                <o:callout v:ext="edit" minusy="t"/>
                <w10:wrap anchorx="margin"/>
              </v:shape>
            </w:pict>
          </mc:Fallback>
        </mc:AlternateContent>
      </w:r>
      <w:r w:rsidR="00F03D5F">
        <w:rPr>
          <w:noProof/>
        </w:rPr>
        <mc:AlternateContent>
          <mc:Choice Requires="wps">
            <w:drawing>
              <wp:anchor distT="0" distB="0" distL="114300" distR="114300" simplePos="0" relativeHeight="251675648" behindDoc="0" locked="0" layoutInCell="1" allowOverlap="1" wp14:anchorId="45955C9B" wp14:editId="74E8E026">
                <wp:simplePos x="0" y="0"/>
                <wp:positionH relativeFrom="margin">
                  <wp:posOffset>2170706</wp:posOffset>
                </wp:positionH>
                <wp:positionV relativeFrom="paragraph">
                  <wp:posOffset>2456953</wp:posOffset>
                </wp:positionV>
                <wp:extent cx="4330065" cy="397510"/>
                <wp:effectExtent l="933450" t="0" r="13335" b="154940"/>
                <wp:wrapNone/>
                <wp:docPr id="21" name="Line Callout 1 21"/>
                <wp:cNvGraphicFramePr/>
                <a:graphic xmlns:a="http://schemas.openxmlformats.org/drawingml/2006/main">
                  <a:graphicData uri="http://schemas.microsoft.com/office/word/2010/wordprocessingShape">
                    <wps:wsp>
                      <wps:cNvSpPr/>
                      <wps:spPr>
                        <a:xfrm>
                          <a:off x="0" y="0"/>
                          <a:ext cx="4330065" cy="397510"/>
                        </a:xfrm>
                        <a:prstGeom prst="borderCallout1">
                          <a:avLst>
                            <a:gd name="adj1" fmla="val 52525"/>
                            <a:gd name="adj2" fmla="val -1628"/>
                            <a:gd name="adj3" fmla="val 120119"/>
                            <a:gd name="adj4" fmla="val -20649"/>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22547529" w14:textId="24EBFE4E" w:rsidR="00F03D5F" w:rsidRPr="00645E62" w:rsidRDefault="00F03D5F" w:rsidP="00F03D5F">
                            <w:pPr>
                              <w:rPr>
                                <w:sz w:val="18"/>
                              </w:rPr>
                            </w:pPr>
                            <w:r>
                              <w:rPr>
                                <w:sz w:val="18"/>
                              </w:rPr>
                              <w:t>This is an OUTPUT table that gets populated with the mapped length-at-age file for doing the analyses supporting calibration/BP growth function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55C9B" id="Line Callout 1 21" o:spid="_x0000_s1035" type="#_x0000_t47" style="position:absolute;margin-left:170.9pt;margin-top:193.45pt;width:340.95pt;height:31.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" adj="-4460,25946,-352,11345" fillcolor="white [3201]" strokecolor="black [3200]" strokeweight="1.5pt">
                <v:stroke startarrow="block" startarrowwidth="wide" startarrowlength="long" endarrowwidth="wide"/>
                <v:textbox>
                  <w:txbxContent>
                    <w:p w14:paraId="22547529" w14:textId="24EBFE4E" w:rsidR="00F03D5F" w:rsidRPr="00645E62" w:rsidRDefault="00F03D5F" w:rsidP="00F03D5F">
                      <w:pPr>
                        <w:rPr>
                          <w:sz w:val="18"/>
                        </w:rPr>
                      </w:pPr>
                      <w:r>
                        <w:rPr>
                          <w:sz w:val="18"/>
                        </w:rPr>
                        <w:t>This is an OUTPUT table that gets populated with the mapped length-at-age file for doing the analyses supporting calibration/BP growth function needs.</w:t>
                      </w:r>
                    </w:p>
                  </w:txbxContent>
                </v:textbox>
                <o:callout v:ext="edit" minusy="t"/>
                <w10:wrap anchorx="margin"/>
              </v:shape>
            </w:pict>
          </mc:Fallback>
        </mc:AlternateContent>
      </w:r>
      <w:r w:rsidR="00245D4B">
        <w:rPr>
          <w:noProof/>
        </w:rPr>
        <mc:AlternateContent>
          <mc:Choice Requires="wps">
            <w:drawing>
              <wp:anchor distT="0" distB="0" distL="114300" distR="114300" simplePos="0" relativeHeight="251673600" behindDoc="0" locked="0" layoutInCell="1" allowOverlap="1" wp14:anchorId="657B274E" wp14:editId="494D8B97">
                <wp:simplePos x="0" y="0"/>
                <wp:positionH relativeFrom="margin">
                  <wp:posOffset>2409245</wp:posOffset>
                </wp:positionH>
                <wp:positionV relativeFrom="paragraph">
                  <wp:posOffset>1971923</wp:posOffset>
                </wp:positionV>
                <wp:extent cx="2019300" cy="405130"/>
                <wp:effectExtent l="1162050" t="0" r="19050" b="414020"/>
                <wp:wrapNone/>
                <wp:docPr id="20" name="Line Callout 1 20"/>
                <wp:cNvGraphicFramePr/>
                <a:graphic xmlns:a="http://schemas.openxmlformats.org/drawingml/2006/main">
                  <a:graphicData uri="http://schemas.microsoft.com/office/word/2010/wordprocessingShape">
                    <wps:wsp>
                      <wps:cNvSpPr/>
                      <wps:spPr>
                        <a:xfrm>
                          <a:off x="0" y="0"/>
                          <a:ext cx="2019300" cy="405130"/>
                        </a:xfrm>
                        <a:prstGeom prst="borderCallout1">
                          <a:avLst>
                            <a:gd name="adj1" fmla="val 46837"/>
                            <a:gd name="adj2" fmla="val -1553"/>
                            <a:gd name="adj3" fmla="val 192134"/>
                            <a:gd name="adj4" fmla="val -5546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35CD446" w14:textId="1AB56F4D" w:rsidR="004B2AFA" w:rsidRPr="00645E62" w:rsidRDefault="004B2AFA" w:rsidP="00245D4B">
                            <w:pPr>
                              <w:rPr>
                                <w:sz w:val="18"/>
                              </w:rPr>
                            </w:pPr>
                            <w:r>
                              <w:rPr>
                                <w:sz w:val="18"/>
                              </w:rPr>
                              <w:t xml:space="preserve">This table is unused (see related note under </w:t>
                            </w:r>
                            <w:proofErr w:type="spellStart"/>
                            <w:r>
                              <w:rPr>
                                <w:sz w:val="18"/>
                              </w:rPr>
                              <w:t>FRAM_code_rules</w:t>
                            </w:r>
                            <w:proofErr w:type="spellEnd"/>
                            <w:r>
                              <w:rPr>
                                <w:sz w:val="18"/>
                              </w:rPr>
                              <w:t xml:space="preserve">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274E" id="Line Callout 1 20" o:spid="_x0000_s1036" type="#_x0000_t47" style="position:absolute;margin-left:189.7pt;margin-top:155.25pt;width:159pt;height:31.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" adj="-11981,41501,-335,10117" fillcolor="white [3201]" strokecolor="black [3200]" strokeweight="1.5pt">
                <v:stroke startarrow="block" startarrowwidth="wide" startarrowlength="long" endarrowwidth="wide"/>
                <v:textbox>
                  <w:txbxContent>
                    <w:p w14:paraId="135CD446" w14:textId="1AB56F4D" w:rsidR="004B2AFA" w:rsidRPr="00645E62" w:rsidRDefault="004B2AFA" w:rsidP="00245D4B">
                      <w:pPr>
                        <w:rPr>
                          <w:sz w:val="18"/>
                        </w:rPr>
                      </w:pPr>
                      <w:r>
                        <w:rPr>
                          <w:sz w:val="18"/>
                        </w:rPr>
                        <w:t xml:space="preserve">This table is unused (see related note under </w:t>
                      </w:r>
                      <w:proofErr w:type="spellStart"/>
                      <w:r>
                        <w:rPr>
                          <w:sz w:val="18"/>
                        </w:rPr>
                        <w:t>FRAM_code_rules</w:t>
                      </w:r>
                      <w:proofErr w:type="spellEnd"/>
                      <w:r>
                        <w:rPr>
                          <w:sz w:val="18"/>
                        </w:rPr>
                        <w:t xml:space="preserve"> above)</w:t>
                      </w:r>
                    </w:p>
                  </w:txbxContent>
                </v:textbox>
                <o:callout v:ext="edit" minusy="t"/>
                <w10:wrap anchorx="margin"/>
              </v:shape>
            </w:pict>
          </mc:Fallback>
        </mc:AlternateContent>
      </w:r>
      <w:r w:rsidR="00245D4B">
        <w:rPr>
          <w:noProof/>
        </w:rPr>
        <mc:AlternateContent>
          <mc:Choice Requires="wps">
            <w:drawing>
              <wp:anchor distT="0" distB="0" distL="114300" distR="114300" simplePos="0" relativeHeight="251671552" behindDoc="0" locked="0" layoutInCell="1" allowOverlap="1" wp14:anchorId="27F13B3A" wp14:editId="22FB080A">
                <wp:simplePos x="0" y="0"/>
                <wp:positionH relativeFrom="margin">
                  <wp:posOffset>2186609</wp:posOffset>
                </wp:positionH>
                <wp:positionV relativeFrom="paragraph">
                  <wp:posOffset>1637969</wp:posOffset>
                </wp:positionV>
                <wp:extent cx="4330065" cy="269875"/>
                <wp:effectExtent l="1143000" t="0" r="13335" b="720725"/>
                <wp:wrapNone/>
                <wp:docPr id="19" name="Line Callout 1 19"/>
                <wp:cNvGraphicFramePr/>
                <a:graphic xmlns:a="http://schemas.openxmlformats.org/drawingml/2006/main">
                  <a:graphicData uri="http://schemas.microsoft.com/office/word/2010/wordprocessingShape">
                    <wps:wsp>
                      <wps:cNvSpPr/>
                      <wps:spPr>
                        <a:xfrm>
                          <a:off x="0" y="0"/>
                          <a:ext cx="4330065" cy="269875"/>
                        </a:xfrm>
                        <a:prstGeom prst="borderCallout1">
                          <a:avLst>
                            <a:gd name="adj1" fmla="val 52525"/>
                            <a:gd name="adj2" fmla="val -1628"/>
                            <a:gd name="adj3" fmla="val 347193"/>
                            <a:gd name="adj4" fmla="val -2579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9F0B4C2" w14:textId="50D6AB9A" w:rsidR="004B2AFA" w:rsidRPr="00645E62" w:rsidRDefault="004B2AFA" w:rsidP="00645E62">
                            <w:pPr>
                              <w:rPr>
                                <w:sz w:val="18"/>
                              </w:rPr>
                            </w:pPr>
                            <w:r>
                              <w:rPr>
                                <w:sz w:val="18"/>
                              </w:rPr>
                              <w:t>This table has fishery names, IDs, mat/mixed-mat, details for fisheries &amp; draft fisheries.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3B3A" id="Line Callout 1 19" o:spid="_x0000_s1037" type="#_x0000_t47" style="position:absolute;margin-left:172.15pt;margin-top:128.95pt;width:340.95pt;height:21.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" adj="-5571,74994,-352,11345" fillcolor="white [3201]" strokecolor="black [3200]" strokeweight="1.5pt">
                <v:stroke startarrow="block" startarrowwidth="wide" startarrowlength="long" endarrowwidth="wide"/>
                <v:textbox>
                  <w:txbxContent>
                    <w:p w14:paraId="09F0B4C2" w14:textId="50D6AB9A" w:rsidR="004B2AFA" w:rsidRPr="00645E62" w:rsidRDefault="004B2AFA" w:rsidP="00645E62">
                      <w:pPr>
                        <w:rPr>
                          <w:sz w:val="18"/>
                        </w:rPr>
                      </w:pPr>
                      <w:r>
                        <w:rPr>
                          <w:sz w:val="18"/>
                        </w:rPr>
                        <w:t>This table has fishery names, IDs, mat/mixed-mat, details for fisheries &amp; draft fisheries.</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9504" behindDoc="0" locked="0" layoutInCell="1" allowOverlap="1" wp14:anchorId="32C1EA6C" wp14:editId="69384389">
                <wp:simplePos x="0" y="0"/>
                <wp:positionH relativeFrom="margin">
                  <wp:posOffset>2484408</wp:posOffset>
                </wp:positionH>
                <wp:positionV relativeFrom="paragraph">
                  <wp:posOffset>1190445</wp:posOffset>
                </wp:positionV>
                <wp:extent cx="2389505" cy="379095"/>
                <wp:effectExtent l="1447800" t="0" r="10795" b="878205"/>
                <wp:wrapNone/>
                <wp:docPr id="18" name="Line Callout 1 18"/>
                <wp:cNvGraphicFramePr/>
                <a:graphic xmlns:a="http://schemas.openxmlformats.org/drawingml/2006/main">
                  <a:graphicData uri="http://schemas.microsoft.com/office/word/2010/wordprocessingShape">
                    <wps:wsp>
                      <wps:cNvSpPr/>
                      <wps:spPr>
                        <a:xfrm>
                          <a:off x="0" y="0"/>
                          <a:ext cx="2389505" cy="379095"/>
                        </a:xfrm>
                        <a:prstGeom prst="borderCallout1">
                          <a:avLst>
                            <a:gd name="adj1" fmla="val 52525"/>
                            <a:gd name="adj2" fmla="val -1628"/>
                            <a:gd name="adj3" fmla="val 314004"/>
                            <a:gd name="adj4" fmla="val -5925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1AAD94C" w14:textId="0B6ABB17" w:rsidR="004B2AFA" w:rsidRPr="00645E62" w:rsidRDefault="004B2AFA" w:rsidP="00645E62">
                            <w:pPr>
                              <w:rPr>
                                <w:sz w:val="18"/>
                              </w:rPr>
                            </w:pPr>
                            <w:r w:rsidRPr="00DF4B3E">
                              <w:rPr>
                                <w:b/>
                                <w:sz w:val="18"/>
                              </w:rPr>
                              <w:t>VERY IMPORTANT</w:t>
                            </w:r>
                            <w:r>
                              <w:rPr>
                                <w:sz w:val="18"/>
                              </w:rPr>
                              <w:t>; this is the table that contains the CTC fishery-to-FRAM crosswalk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1EA6C" id="Line Callout 1 18" o:spid="_x0000_s1038" type="#_x0000_t47" style="position:absolute;margin-left:195.6pt;margin-top:93.75pt;width:188.15pt;height:29.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" adj="-12798,67825,-352,11345" fillcolor="white [3201]" strokecolor="black [3200]" strokeweight="1.5pt">
                <v:stroke startarrow="block" startarrowwidth="wide" startarrowlength="long" endarrowwidth="wide"/>
                <v:textbox>
                  <w:txbxContent>
                    <w:p w14:paraId="11AAD94C" w14:textId="0B6ABB17" w:rsidR="004B2AFA" w:rsidRPr="00645E62" w:rsidRDefault="004B2AFA" w:rsidP="00645E62">
                      <w:pPr>
                        <w:rPr>
                          <w:sz w:val="18"/>
                        </w:rPr>
                      </w:pPr>
                      <w:r w:rsidRPr="00DF4B3E">
                        <w:rPr>
                          <w:b/>
                          <w:sz w:val="18"/>
                        </w:rPr>
                        <w:t>VERY IMPORTANT</w:t>
                      </w:r>
                      <w:r>
                        <w:rPr>
                          <w:sz w:val="18"/>
                        </w:rPr>
                        <w:t>; this is the table that contains the CTC fishery-to-FRAM crosswalk</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7456" behindDoc="0" locked="0" layoutInCell="1" allowOverlap="1" wp14:anchorId="15A65660" wp14:editId="5CF97551">
                <wp:simplePos x="0" y="0"/>
                <wp:positionH relativeFrom="margin">
                  <wp:posOffset>2484408</wp:posOffset>
                </wp:positionH>
                <wp:positionV relativeFrom="paragraph">
                  <wp:posOffset>750498</wp:posOffset>
                </wp:positionV>
                <wp:extent cx="3585845" cy="379095"/>
                <wp:effectExtent l="1295400" t="0" r="14605" b="1125855"/>
                <wp:wrapNone/>
                <wp:docPr id="17" name="Line Callout 1 17"/>
                <wp:cNvGraphicFramePr/>
                <a:graphic xmlns:a="http://schemas.openxmlformats.org/drawingml/2006/main">
                  <a:graphicData uri="http://schemas.microsoft.com/office/word/2010/wordprocessingShape">
                    <wps:wsp>
                      <wps:cNvSpPr/>
                      <wps:spPr>
                        <a:xfrm>
                          <a:off x="0" y="0"/>
                          <a:ext cx="3585845" cy="379095"/>
                        </a:xfrm>
                        <a:prstGeom prst="borderCallout1">
                          <a:avLst>
                            <a:gd name="adj1" fmla="val 52525"/>
                            <a:gd name="adj2" fmla="val -1628"/>
                            <a:gd name="adj3" fmla="val 382270"/>
                            <a:gd name="adj4" fmla="val -3530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316BCC0" w14:textId="5C355E4D" w:rsidR="004B2AFA" w:rsidRPr="00645E62" w:rsidRDefault="004B2AFA"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w:t>
                            </w:r>
                            <w:proofErr w:type="spellStart"/>
                            <w:r>
                              <w:rPr>
                                <w:sz w:val="18"/>
                              </w:rPr>
                              <w:t>FRAM_fwspt_Ratios</w:t>
                            </w:r>
                            <w:proofErr w:type="spellEnd"/>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5660" id="Line Callout 1 17" o:spid="_x0000_s1039" type="#_x0000_t47" style="position:absolute;margin-left:195.6pt;margin-top:59.1pt;width:282.35pt;height:29.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" adj="-7626,82570,-352,11345" fillcolor="white [3201]" strokecolor="black [3200]" strokeweight="1.5pt">
                <v:stroke startarrow="block" startarrowwidth="wide" startarrowlength="long" endarrowwidth="wide"/>
                <v:textbox>
                  <w:txbxContent>
                    <w:p w14:paraId="7316BCC0" w14:textId="5C355E4D" w:rsidR="004B2AFA" w:rsidRPr="00645E62" w:rsidRDefault="004B2AFA"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w:t>
                      </w:r>
                      <w:proofErr w:type="spellStart"/>
                      <w:r>
                        <w:rPr>
                          <w:sz w:val="18"/>
                        </w:rPr>
                        <w:t>FRAM_fwspt_Ratios</w:t>
                      </w:r>
                      <w:proofErr w:type="spellEnd"/>
                      <w:r>
                        <w:rPr>
                          <w:sz w:val="18"/>
                        </w:rPr>
                        <w:t>’.</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5408" behindDoc="0" locked="0" layoutInCell="1" allowOverlap="1" wp14:anchorId="62AC379E" wp14:editId="384810BF">
                <wp:simplePos x="0" y="0"/>
                <wp:positionH relativeFrom="margin">
                  <wp:posOffset>2458192</wp:posOffset>
                </wp:positionH>
                <wp:positionV relativeFrom="paragraph">
                  <wp:posOffset>59377</wp:posOffset>
                </wp:positionV>
                <wp:extent cx="3585845" cy="635635"/>
                <wp:effectExtent l="1295400" t="0" r="14605" b="1402715"/>
                <wp:wrapNone/>
                <wp:docPr id="15" name="Line Callout 1 15"/>
                <wp:cNvGraphicFramePr/>
                <a:graphic xmlns:a="http://schemas.openxmlformats.org/drawingml/2006/main">
                  <a:graphicData uri="http://schemas.microsoft.com/office/word/2010/wordprocessingShape">
                    <wps:wsp>
                      <wps:cNvSpPr/>
                      <wps:spPr>
                        <a:xfrm>
                          <a:off x="0" y="0"/>
                          <a:ext cx="3585845" cy="635635"/>
                        </a:xfrm>
                        <a:prstGeom prst="borderCallout1">
                          <a:avLst>
                            <a:gd name="adj1" fmla="val 52525"/>
                            <a:gd name="adj2" fmla="val -1628"/>
                            <a:gd name="adj3" fmla="val 313882"/>
                            <a:gd name="adj4" fmla="val -34942"/>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5CB9AA61" w14:textId="11CA5D8E" w:rsidR="004B2AFA" w:rsidRPr="00645E62" w:rsidRDefault="004B2AFA"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AC379E" id="Line Callout 1 15" o:spid="_x0000_s1040" type="#_x0000_t47" style="position:absolute;margin-left:193.55pt;margin-top:4.7pt;width:282.35pt;height:50.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" adj="-7547,67799,-352,11345" fillcolor="white [3201]" strokecolor="black [3200]" strokeweight="1.5pt">
                <v:stroke startarrow="block" startarrowwidth="wide" startarrowlength="long" endarrowwidth="wide"/>
                <v:textbox>
                  <w:txbxContent>
                    <w:p w14:paraId="5CB9AA61" w14:textId="11CA5D8E" w:rsidR="004B2AFA" w:rsidRPr="00645E62" w:rsidRDefault="004B2AFA"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v:textbox>
                <o:callout v:ext="edit" minusy="t"/>
                <w10:wrap anchorx="margin"/>
              </v:shape>
            </w:pict>
          </mc:Fallback>
        </mc:AlternateContent>
      </w:r>
      <w:r w:rsidR="00E24752">
        <w:rPr>
          <w:noProof/>
        </w:rPr>
        <w:drawing>
          <wp:inline distT="0" distB="0" distL="0" distR="0" wp14:anchorId="6CEE3D94" wp14:editId="71F7907A">
            <wp:extent cx="1740090" cy="5645131"/>
            <wp:effectExtent l="133350" t="114300" r="127000" b="1657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91504" b="13891"/>
                    <a:stretch/>
                  </pic:blipFill>
                  <pic:spPr bwMode="auto">
                    <a:xfrm>
                      <a:off x="0" y="0"/>
                      <a:ext cx="1742086" cy="5651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2614ED" w14:textId="77777777" w:rsidR="000335F1" w:rsidRDefault="000335F1" w:rsidP="000335F1">
      <w:pPr>
        <w:spacing w:after="0"/>
      </w:pPr>
    </w:p>
    <w:p w14:paraId="2DC8ABC3" w14:textId="27D7D6F0" w:rsidR="00CE7293" w:rsidRDefault="00CE7293" w:rsidP="000335F1">
      <w:pPr>
        <w:spacing w:after="0"/>
      </w:pPr>
      <w:r w:rsidRPr="000E3F9D">
        <w:rPr>
          <w:b/>
        </w:rPr>
        <w:t xml:space="preserve">Figure B1. </w:t>
      </w:r>
      <w:r>
        <w:t xml:space="preserve">FRAM-related tables that have been added to the CAS database to support </w:t>
      </w:r>
      <w:proofErr w:type="spellStart"/>
      <w:r>
        <w:t>FRAMBuilder’s</w:t>
      </w:r>
      <w:proofErr w:type="spellEnd"/>
      <w:r>
        <w:t xml:space="preserve"> mapping/processing tasks.</w:t>
      </w:r>
    </w:p>
    <w:p w14:paraId="7498731C" w14:textId="77777777" w:rsidR="00766DFF" w:rsidRDefault="00766DFF" w:rsidP="0066409C">
      <w:pPr>
        <w:spacing w:after="0"/>
      </w:pPr>
    </w:p>
    <w:p w14:paraId="2120C3C4" w14:textId="77777777" w:rsidR="00AC1188" w:rsidRDefault="00AC1188">
      <w:pPr>
        <w:rPr>
          <w:b/>
        </w:rPr>
      </w:pPr>
      <w:r>
        <w:rPr>
          <w:b/>
        </w:rPr>
        <w:br w:type="page"/>
      </w:r>
    </w:p>
    <w:p w14:paraId="4EEACA8E" w14:textId="03993D00" w:rsidR="00766DFF" w:rsidRPr="000335F1" w:rsidRDefault="00766DFF" w:rsidP="00766DFF">
      <w:pPr>
        <w:spacing w:after="0"/>
        <w:outlineLvl w:val="0"/>
      </w:pPr>
      <w:bookmarkStart w:id="51" w:name="_Toc453861389"/>
      <w:r w:rsidRPr="001635C4">
        <w:rPr>
          <w:b/>
        </w:rPr>
        <w:lastRenderedPageBreak/>
        <w:t xml:space="preserve">Appendix </w:t>
      </w:r>
      <w:r w:rsidR="00AC1188">
        <w:rPr>
          <w:b/>
        </w:rPr>
        <w:t>C</w:t>
      </w:r>
      <w:r w:rsidRPr="001635C4">
        <w:rPr>
          <w:b/>
        </w:rPr>
        <w:t xml:space="preserve">. </w:t>
      </w:r>
      <w:r w:rsidR="00642C82">
        <w:rPr>
          <w:b/>
        </w:rPr>
        <w:t>List of “Don’t Forget” external data pre-processing steps</w:t>
      </w:r>
      <w:bookmarkEnd w:id="51"/>
    </w:p>
    <w:p w14:paraId="20698706" w14:textId="77777777" w:rsidR="00766DFF" w:rsidRDefault="00766DFF" w:rsidP="00766DFF">
      <w:pPr>
        <w:spacing w:after="0"/>
      </w:pPr>
    </w:p>
    <w:p w14:paraId="60587DF4" w14:textId="74AD340C" w:rsidR="00AF2613" w:rsidRDefault="00AF2613" w:rsidP="00766DFF">
      <w:pPr>
        <w:spacing w:after="0"/>
      </w:pPr>
      <w:r>
        <w:t>In no particular order, this is a list of a few processing/data modification steps that need to be taken before data can be fully ground through the FRAMBuilder mill.</w:t>
      </w:r>
    </w:p>
    <w:p w14:paraId="33B2AB8B" w14:textId="77777777" w:rsidR="00AF2613" w:rsidRDefault="00AF2613" w:rsidP="00766DFF">
      <w:pPr>
        <w:spacing w:after="0"/>
      </w:pPr>
    </w:p>
    <w:p w14:paraId="3DE4E52A" w14:textId="389647B4" w:rsidR="00AF2613" w:rsidRDefault="00AF2613" w:rsidP="00AF2613">
      <w:pPr>
        <w:pStyle w:val="ListParagraph"/>
        <w:numPr>
          <w:ilvl w:val="0"/>
          <w:numId w:val="39"/>
        </w:numPr>
        <w:spacing w:after="0"/>
      </w:pPr>
      <w:r>
        <w:t xml:space="preserve">An annoying auxiliary-related add-on step, over and above getting them from the CTC – the fishery mappings contained in these files need to be reverted to the 2013 mapping values.   </w:t>
      </w:r>
    </w:p>
    <w:p w14:paraId="3A8D5D24" w14:textId="77777777" w:rsidR="001F092B" w:rsidRDefault="00AF2613" w:rsidP="001F092B">
      <w:pPr>
        <w:pStyle w:val="ListParagraph"/>
        <w:numPr>
          <w:ilvl w:val="0"/>
          <w:numId w:val="39"/>
        </w:numPr>
        <w:spacing w:after="0"/>
      </w:pPr>
      <w:r>
        <w:t xml:space="preserve">To create an LCN stock base CWT file, a composite Oregon and Washington LRH stock CWT input files (releases, recoveries) needs to be duplicated and given dummy codes to be used to parameterize the LCN stock; this modification applies to both data downloaded from RMIS AND Auxiliary files involving LRH fish. </w:t>
      </w:r>
    </w:p>
    <w:p w14:paraId="3EDD6EB2" w14:textId="53602905" w:rsidR="00726B94" w:rsidRDefault="001F092B" w:rsidP="0054592A">
      <w:pPr>
        <w:pStyle w:val="ListParagraph"/>
        <w:numPr>
          <w:ilvl w:val="0"/>
          <w:numId w:val="39"/>
        </w:numPr>
        <w:spacing w:after="0"/>
      </w:pPr>
      <w:r>
        <w:t xml:space="preserve">User-specified weights need to be generated to create the 50:50 merged Skagit spring fingerling/yearling stock (stock ID #12); an example of how this is done is contained in the supplied companion spreadsheet </w:t>
      </w:r>
      <w:r w:rsidR="0054592A">
        <w:t>called ‘</w:t>
      </w:r>
      <w:r w:rsidR="0054592A" w:rsidRPr="0054592A">
        <w:t>weighting_SKSSKF.xlsx</w:t>
      </w:r>
      <w:r w:rsidR="0054592A">
        <w:t xml:space="preserve">’, which is available at </w:t>
      </w:r>
      <w:hyperlink r:id="rId31" w:history="1">
        <w:r w:rsidR="0054592A" w:rsidRPr="0079002D">
          <w:rPr>
            <w:rStyle w:val="Hyperlink"/>
          </w:rPr>
          <w:t>https://github.com/petemchugh/FRAMBuilder/blob/master/weighting_SKSSKF.xlsx</w:t>
        </w:r>
      </w:hyperlink>
      <w:r w:rsidR="0054592A">
        <w:t>. Note also that the</w:t>
      </w:r>
      <w:r w:rsidR="00BB039F">
        <w:t xml:space="preserve"> ‘Stock’ and ‘</w:t>
      </w:r>
      <w:proofErr w:type="spellStart"/>
      <w:r w:rsidR="00BB039F">
        <w:t>FRAM_StockID</w:t>
      </w:r>
      <w:proofErr w:type="spellEnd"/>
      <w:r w:rsidR="00BB039F">
        <w:t>’ field</w:t>
      </w:r>
      <w:r w:rsidR="0054592A">
        <w:t>s</w:t>
      </w:r>
      <w:r w:rsidR="00BB039F">
        <w:t xml:space="preserve"> in ‘</w:t>
      </w:r>
      <w:proofErr w:type="spellStart"/>
      <w:r w:rsidR="00BB039F">
        <w:t>FRAM_Stocks</w:t>
      </w:r>
      <w:proofErr w:type="spellEnd"/>
      <w:r w:rsidR="00BB039F">
        <w:t xml:space="preserve">’ need to be concurrent for the two stocks (e.g., </w:t>
      </w:r>
      <w:r w:rsidR="0054592A">
        <w:t>assign ‘Stock’ =</w:t>
      </w:r>
      <w:r w:rsidR="00BB039F">
        <w:t xml:space="preserve"> SKS and </w:t>
      </w:r>
      <w:r w:rsidR="0054592A">
        <w:t>‘</w:t>
      </w:r>
      <w:proofErr w:type="spellStart"/>
      <w:r w:rsidR="0054592A">
        <w:t>FRAM_StockID</w:t>
      </w:r>
      <w:proofErr w:type="spellEnd"/>
      <w:r w:rsidR="0054592A">
        <w:t>’ =</w:t>
      </w:r>
      <w:r w:rsidR="00BB039F">
        <w:t xml:space="preserve"> 12</w:t>
      </w:r>
      <w:r w:rsidR="0054592A">
        <w:t xml:space="preserve"> for both</w:t>
      </w:r>
      <w:r w:rsidR="00BB039F">
        <w:t>).</w:t>
      </w:r>
    </w:p>
    <w:p w14:paraId="036E9CD2" w14:textId="77777777" w:rsidR="00470FB7" w:rsidRDefault="00B44D86" w:rsidP="00F90538">
      <w:pPr>
        <w:pStyle w:val="ListParagraph"/>
        <w:numPr>
          <w:ilvl w:val="0"/>
          <w:numId w:val="39"/>
        </w:numPr>
        <w:spacing w:after="0"/>
      </w:pPr>
      <w:r>
        <w:t xml:space="preserve">To achieve the current (early 2016) target stock structure, a few additional manipulations to the </w:t>
      </w:r>
      <w:proofErr w:type="spellStart"/>
      <w:r>
        <w:t>CWTAll</w:t>
      </w:r>
      <w:proofErr w:type="spellEnd"/>
      <w:r>
        <w:t xml:space="preserve"> output need to be made externally within, e.g., ‘</w:t>
      </w:r>
      <w:r w:rsidRPr="00B44D86">
        <w:t>CalibInputs_May262016.xlsx</w:t>
      </w:r>
      <w:r>
        <w:t>’</w:t>
      </w:r>
      <w:r w:rsidR="00470FB7">
        <w:t>,</w:t>
      </w:r>
      <w:r>
        <w:t xml:space="preserve"> available here: </w:t>
      </w:r>
      <w:hyperlink r:id="rId32" w:history="1">
        <w:r w:rsidR="00470FB7" w:rsidRPr="0079002D">
          <w:rPr>
            <w:rStyle w:val="Hyperlink"/>
          </w:rPr>
          <w:t>https://github.com/petemchugh/FRAMBuilder/blob/master/CalibInputs_May262016.xlsx</w:t>
        </w:r>
      </w:hyperlink>
      <w:r>
        <w:t>; Specifically, here you will duplicate SPY for UWA, NF Nooksack for SF Nooksack, and Skagit S/F fingerlings for both the yearling and fingerling stock</w:t>
      </w:r>
      <w:r w:rsidR="00470FB7">
        <w:t xml:space="preserve"> (and reassign/provide stock codes accordingly)</w:t>
      </w:r>
      <w:r>
        <w:t>.</w:t>
      </w:r>
    </w:p>
    <w:p w14:paraId="2CF0C73A" w14:textId="5135FB7E" w:rsidR="00326C04" w:rsidRDefault="00470FB7" w:rsidP="00801425">
      <w:pPr>
        <w:pStyle w:val="ListParagraph"/>
        <w:numPr>
          <w:ilvl w:val="0"/>
          <w:numId w:val="39"/>
        </w:numPr>
        <w:spacing w:after="0"/>
      </w:pPr>
      <w:r>
        <w:t>Perhaps the most clunky (annoying?) external data preparation step</w:t>
      </w:r>
      <w:r w:rsidR="00801425">
        <w:t xml:space="preserve"> (which only has to happen once, so quit complaining…), you will n</w:t>
      </w:r>
      <w:r w:rsidR="00326C04">
        <w:t xml:space="preserve">eed to populate </w:t>
      </w:r>
      <w:r w:rsidR="00801425">
        <w:t xml:space="preserve">a </w:t>
      </w:r>
      <w:r w:rsidR="00326C04">
        <w:t xml:space="preserve">field </w:t>
      </w:r>
      <w:r w:rsidR="00801425">
        <w:t>within ‘</w:t>
      </w:r>
      <w:proofErr w:type="spellStart"/>
      <w:r w:rsidR="00801425">
        <w:t>CWDBRecovery</w:t>
      </w:r>
      <w:proofErr w:type="spellEnd"/>
      <w:r w:rsidR="00801425">
        <w:t xml:space="preserve">’ for all Areas 7BCD Net fishery recoveries so that Treaty/Non-treaty recoveries can be distinguished </w:t>
      </w:r>
      <w:r w:rsidR="00326C04">
        <w:t xml:space="preserve"> </w:t>
      </w:r>
      <w:r w:rsidR="00801425">
        <w:t>during processing [note, aside from Treaty Troll and 7BCD, no attempt is made to parse Treaty/</w:t>
      </w:r>
      <w:proofErr w:type="spellStart"/>
      <w:r w:rsidR="00801425">
        <w:t>NonTreaty</w:t>
      </w:r>
      <w:proofErr w:type="spellEnd"/>
      <w:r w:rsidR="00801425">
        <w:t xml:space="preserve"> within </w:t>
      </w:r>
      <w:proofErr w:type="spellStart"/>
      <w:r w:rsidR="00801425">
        <w:t>FRAMBuilder</w:t>
      </w:r>
      <w:proofErr w:type="spellEnd"/>
      <w:r w:rsidR="00801425">
        <w:rPr>
          <w:rStyle w:val="FootnoteReference"/>
        </w:rPr>
        <w:footnoteReference w:id="7"/>
      </w:r>
      <w:r w:rsidR="00801425">
        <w:t>]. Unfortunately, this cannot be automated within FRAMBuilder because CAS does not get loaded with sufficient information to make the distinction, where such a distinction is possible, and a non-trivial percentage of 7BCD recoveries cannot be assigned even if CAS had all of the RMIS data on earth (~30% of recoveries receive a non-descript net fishery recovery code, one that’s not attributable to a fisher type); thus, within the external preparation spreadsheet, the original 7BCD data loaded into FRAM-CAS are removed, parsed out (by additional details, either supplementary RMIS data or catch fractions), and placed back into CWDB with a newly populated ‘</w:t>
      </w:r>
      <w:proofErr w:type="spellStart"/>
      <w:r w:rsidR="00801425">
        <w:t>Tr_NT</w:t>
      </w:r>
      <w:proofErr w:type="spellEnd"/>
      <w:r w:rsidR="00801425">
        <w:t xml:space="preserve">’ field. Note that recoveries that cannot be distinguished are split fractionally based on run year catch fractions (i.e., treaty % of landed, non-treaty % of landed) which necessarily means that those records have to be duplicated and have their associated recovery total split accordingly; this is all completed and </w:t>
      </w:r>
      <w:r w:rsidR="00801425">
        <w:lastRenderedPageBreak/>
        <w:t>illustrated in the companion spreadsheet file ‘</w:t>
      </w:r>
      <w:proofErr w:type="spellStart"/>
      <w:r w:rsidR="00801425" w:rsidRPr="00801425">
        <w:t>BellinghamBayEvaluation</w:t>
      </w:r>
      <w:proofErr w:type="spellEnd"/>
      <w:r w:rsidR="00801425" w:rsidRPr="00801425">
        <w:t>(May2016_Split).</w:t>
      </w:r>
      <w:proofErr w:type="spellStart"/>
      <w:r w:rsidR="00801425" w:rsidRPr="00801425">
        <w:t>xlsx</w:t>
      </w:r>
      <w:proofErr w:type="spellEnd"/>
      <w:r w:rsidR="00801425">
        <w:t xml:space="preserve">’ which </w:t>
      </w:r>
      <w:r w:rsidR="00156FA5">
        <w:t>can be downloaded at</w:t>
      </w:r>
      <w:r w:rsidR="00801425">
        <w:t xml:space="preserve">: </w:t>
      </w:r>
      <w:hyperlink r:id="rId33" w:history="1">
        <w:r w:rsidR="00801425" w:rsidRPr="0079002D">
          <w:rPr>
            <w:rStyle w:val="Hyperlink"/>
          </w:rPr>
          <w:t>https://github.com/petemchugh/FRAMBuilder/blob/master/BellinghamBayEvaluation(May2016_Split).xlsx</w:t>
        </w:r>
      </w:hyperlink>
      <w:r w:rsidR="00801425">
        <w:t xml:space="preserve">.  </w:t>
      </w:r>
    </w:p>
    <w:p w14:paraId="1403F328" w14:textId="77777777" w:rsidR="00AC1188" w:rsidRDefault="00AC1188" w:rsidP="00766DFF">
      <w:pPr>
        <w:spacing w:after="0"/>
      </w:pPr>
    </w:p>
    <w:p w14:paraId="65894D04" w14:textId="77777777" w:rsidR="00766DFF" w:rsidRDefault="00766DFF" w:rsidP="00766DFF">
      <w:pPr>
        <w:spacing w:after="0"/>
      </w:pPr>
    </w:p>
    <w:p w14:paraId="5F5C8CE2" w14:textId="77777777" w:rsidR="00766DFF" w:rsidRPr="001635C4" w:rsidRDefault="00766DFF" w:rsidP="00766DFF">
      <w:pPr>
        <w:spacing w:after="0"/>
      </w:pPr>
    </w:p>
    <w:p w14:paraId="7C95B2A8" w14:textId="77777777" w:rsidR="00766DFF" w:rsidRPr="001635C4" w:rsidRDefault="00766DFF" w:rsidP="00766DFF">
      <w:pPr>
        <w:spacing w:after="0"/>
      </w:pPr>
    </w:p>
    <w:p w14:paraId="15F3E134" w14:textId="77777777" w:rsidR="00766DFF" w:rsidRPr="001635C4" w:rsidRDefault="00766DFF" w:rsidP="0066409C">
      <w:pPr>
        <w:spacing w:after="0"/>
      </w:pPr>
    </w:p>
    <w:sectPr w:rsidR="00766DFF" w:rsidRPr="001635C4" w:rsidSect="00A0134C">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4CD0BD" w14:textId="77777777" w:rsidR="00A231CA" w:rsidRDefault="00A231CA" w:rsidP="00E95993">
      <w:pPr>
        <w:spacing w:after="0" w:line="240" w:lineRule="auto"/>
      </w:pPr>
      <w:r>
        <w:separator/>
      </w:r>
    </w:p>
  </w:endnote>
  <w:endnote w:type="continuationSeparator" w:id="0">
    <w:p w14:paraId="520820ED" w14:textId="77777777" w:rsidR="00A231CA" w:rsidRDefault="00A231CA" w:rsidP="00E95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6039"/>
      <w:docPartObj>
        <w:docPartGallery w:val="Page Numbers (Bottom of Page)"/>
        <w:docPartUnique/>
      </w:docPartObj>
    </w:sdtPr>
    <w:sdtEndPr>
      <w:rPr>
        <w:noProof/>
      </w:rPr>
    </w:sdtEndPr>
    <w:sdtContent>
      <w:p w14:paraId="6EC2459F" w14:textId="4F0BA6C5" w:rsidR="004B2AFA" w:rsidRDefault="004B2AFA">
        <w:pPr>
          <w:pStyle w:val="Footer"/>
          <w:jc w:val="center"/>
        </w:pPr>
        <w:r>
          <w:fldChar w:fldCharType="begin"/>
        </w:r>
        <w:r>
          <w:instrText xml:space="preserve"> PAGE   \* MERGEFORMAT </w:instrText>
        </w:r>
        <w:r>
          <w:fldChar w:fldCharType="separate"/>
        </w:r>
        <w:r w:rsidR="00116914">
          <w:rPr>
            <w:noProof/>
          </w:rPr>
          <w:t>24</w:t>
        </w:r>
        <w:r>
          <w:rPr>
            <w:noProof/>
          </w:rPr>
          <w:fldChar w:fldCharType="end"/>
        </w:r>
      </w:p>
    </w:sdtContent>
  </w:sdt>
  <w:p w14:paraId="2DF5CDBD" w14:textId="77777777" w:rsidR="004B2AFA" w:rsidRDefault="004B2A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7CC5EE" w14:textId="77777777" w:rsidR="00A231CA" w:rsidRDefault="00A231CA" w:rsidP="00E95993">
      <w:pPr>
        <w:spacing w:after="0" w:line="240" w:lineRule="auto"/>
      </w:pPr>
      <w:r>
        <w:separator/>
      </w:r>
    </w:p>
  </w:footnote>
  <w:footnote w:type="continuationSeparator" w:id="0">
    <w:p w14:paraId="7D83BC70" w14:textId="77777777" w:rsidR="00A231CA" w:rsidRDefault="00A231CA" w:rsidP="00E95993">
      <w:pPr>
        <w:spacing w:after="0" w:line="240" w:lineRule="auto"/>
      </w:pPr>
      <w:r>
        <w:continuationSeparator/>
      </w:r>
    </w:p>
  </w:footnote>
  <w:footnote w:id="1">
    <w:p w14:paraId="124DF776" w14:textId="77777777" w:rsidR="004B2AFA" w:rsidRDefault="004B2AFA">
      <w:pPr>
        <w:pStyle w:val="FootnoteText"/>
      </w:pPr>
      <w:r>
        <w:rPr>
          <w:rStyle w:val="FootnoteReference"/>
        </w:rPr>
        <w:footnoteRef/>
      </w:r>
      <w:r>
        <w:t xml:space="preserve"> The FRAM-CAS fishery crosswalk adheres strictly to the CTC’s ‘fine scale’ fishery strata from 2013; any attempt to create an updated FRAM-CAS database will require an updated FRAM to CTC crosswalk (database table ‘</w:t>
      </w:r>
      <w:proofErr w:type="spellStart"/>
      <w:r>
        <w:t>FRAM_Fishery</w:t>
      </w:r>
      <w:proofErr w:type="spellEnd"/>
      <w:r>
        <w:t xml:space="preserve">’. </w:t>
      </w:r>
    </w:p>
  </w:footnote>
  <w:footnote w:id="2">
    <w:p w14:paraId="541B212A" w14:textId="77777777" w:rsidR="004B2AFA" w:rsidRDefault="004B2AFA">
      <w:pPr>
        <w:pStyle w:val="FootnoteText"/>
      </w:pPr>
      <w:r>
        <w:rPr>
          <w:rStyle w:val="FootnoteReference"/>
        </w:rPr>
        <w:footnoteRef/>
      </w:r>
      <w:r>
        <w:t xml:space="preserve"> Because the CTC’s fine-scale fishery change routinely, it may be necessary to modify auxiliaries to revert to the 2013 convention before using; additionally. </w:t>
      </w:r>
    </w:p>
  </w:footnote>
  <w:footnote w:id="3">
    <w:p w14:paraId="2FD4240C" w14:textId="2D0FEBFF" w:rsidR="004B2AFA" w:rsidRDefault="004B2AFA">
      <w:pPr>
        <w:pStyle w:val="FootnoteText"/>
      </w:pPr>
      <w:r>
        <w:rPr>
          <w:rStyle w:val="FootnoteReference"/>
        </w:rPr>
        <w:footnoteRef/>
      </w:r>
      <w:r>
        <w:t xml:space="preserve"> The origin of this decrementing is undocumented (precedes FRAMBuilder 2.0) and only applies to these two yearling release stocks; assumedly, this is because they’re yearling releases with maturation in TS1/4.</w:t>
      </w:r>
    </w:p>
  </w:footnote>
  <w:footnote w:id="4">
    <w:p w14:paraId="7877A763" w14:textId="77777777" w:rsidR="004B2AFA" w:rsidRDefault="004B2AFA">
      <w:pPr>
        <w:pStyle w:val="FootnoteText"/>
      </w:pPr>
      <w:r>
        <w:rPr>
          <w:rStyle w:val="FootnoteReference"/>
        </w:rPr>
        <w:footnoteRef/>
      </w:r>
      <w:r>
        <w:t xml:space="preserve"> Note that user-specified between BY merging hasn’t been fully tested/vetted, despite the capacity to do so.</w:t>
      </w:r>
    </w:p>
  </w:footnote>
  <w:footnote w:id="5">
    <w:p w14:paraId="215D88AA" w14:textId="77777777" w:rsidR="004B2AFA" w:rsidRDefault="004B2AFA">
      <w:pPr>
        <w:pStyle w:val="FootnoteText"/>
      </w:pPr>
      <w:r>
        <w:rPr>
          <w:rStyle w:val="FootnoteReference"/>
        </w:rPr>
        <w:footnoteRef/>
      </w:r>
      <w:r>
        <w:t xml:space="preserve"> Note that some brief post-processing steps are needed to create the full 38/76 stock structure (i.e., duplicate SPY for UWA; replicate NF </w:t>
      </w:r>
      <w:proofErr w:type="spellStart"/>
      <w:r>
        <w:t>Nooskack</w:t>
      </w:r>
      <w:proofErr w:type="spellEnd"/>
      <w:r>
        <w:t xml:space="preserve"> spring fingerlings for SF; duplicate Skagit fall fingerlings for yearlings).</w:t>
      </w:r>
    </w:p>
  </w:footnote>
  <w:footnote w:id="6">
    <w:p w14:paraId="4503AF34" w14:textId="344DC28E" w:rsidR="004B2AFA" w:rsidRDefault="004B2AFA">
      <w:pPr>
        <w:pStyle w:val="FootnoteText"/>
      </w:pPr>
      <w:r>
        <w:rPr>
          <w:rStyle w:val="FootnoteReference"/>
        </w:rPr>
        <w:footnoteRef/>
      </w:r>
      <w:r>
        <w:t xml:space="preserve"> A FRAMBuilder2.exe hasn’t yet been created because ongoing calibration, combined with new tag records (which occasionally introduce new exception errors), has necessitated minor code changes along the way. Note, however, that although this program was never envisioned to be a ‘production grade’ product, a distributable version can be easily created when things stabilize on the development front. </w:t>
      </w:r>
    </w:p>
  </w:footnote>
  <w:footnote w:id="7">
    <w:p w14:paraId="0B56764D" w14:textId="5A5DF51A" w:rsidR="00801425" w:rsidRDefault="00801425">
      <w:pPr>
        <w:pStyle w:val="FootnoteText"/>
      </w:pPr>
      <w:r>
        <w:rPr>
          <w:rStyle w:val="FootnoteReference"/>
        </w:rPr>
        <w:footnoteRef/>
      </w:r>
      <w:r>
        <w:t xml:space="preserve"> This processing decision was made because non-treaty net fisheries are either nonexistent/considerably diminished in many areas OR pooling recoveries between the two fisher types was necessitated because neither alone was adequate for base period purposes.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4154"/>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F44022"/>
    <w:multiLevelType w:val="hybridMultilevel"/>
    <w:tmpl w:val="C6C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24E23"/>
    <w:multiLevelType w:val="hybridMultilevel"/>
    <w:tmpl w:val="B858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95FB2"/>
    <w:multiLevelType w:val="multilevel"/>
    <w:tmpl w:val="1A92B082"/>
    <w:lvl w:ilvl="0">
      <w:start w:val="6"/>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CDA29E6"/>
    <w:multiLevelType w:val="hybridMultilevel"/>
    <w:tmpl w:val="5E1844E0"/>
    <w:lvl w:ilvl="0" w:tplc="B468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867C7"/>
    <w:multiLevelType w:val="hybridMultilevel"/>
    <w:tmpl w:val="769471B2"/>
    <w:lvl w:ilvl="0" w:tplc="4E4059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40AD5"/>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2587D4E"/>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A63095"/>
    <w:multiLevelType w:val="hybridMultilevel"/>
    <w:tmpl w:val="1DCEBE10"/>
    <w:lvl w:ilvl="0" w:tplc="BEF8D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45692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A79546D"/>
    <w:multiLevelType w:val="hybridMultilevel"/>
    <w:tmpl w:val="30745A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1" w15:restartNumberingAfterBreak="0">
    <w:nsid w:val="1AD3535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B7331BA"/>
    <w:multiLevelType w:val="hybridMultilevel"/>
    <w:tmpl w:val="D3B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7859D4"/>
    <w:multiLevelType w:val="multilevel"/>
    <w:tmpl w:val="CFB6FF6C"/>
    <w:lvl w:ilvl="0">
      <w:start w:val="7"/>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F570A36"/>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143E9D"/>
    <w:multiLevelType w:val="hybridMultilevel"/>
    <w:tmpl w:val="7F6AA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9B588F"/>
    <w:multiLevelType w:val="hybridMultilevel"/>
    <w:tmpl w:val="3FC2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33E2D"/>
    <w:multiLevelType w:val="hybridMultilevel"/>
    <w:tmpl w:val="E1B2FCF8"/>
    <w:lvl w:ilvl="0" w:tplc="1CB0C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DB5F82"/>
    <w:multiLevelType w:val="multilevel"/>
    <w:tmpl w:val="9DC4035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CCC4DF7"/>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0B97480"/>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1CA49B7"/>
    <w:multiLevelType w:val="hybridMultilevel"/>
    <w:tmpl w:val="F2A8C356"/>
    <w:lvl w:ilvl="0" w:tplc="833059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841DC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EF841E5"/>
    <w:multiLevelType w:val="hybridMultilevel"/>
    <w:tmpl w:val="5F20E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96B1C"/>
    <w:multiLevelType w:val="hybridMultilevel"/>
    <w:tmpl w:val="C98CA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1E7C69"/>
    <w:multiLevelType w:val="multilevel"/>
    <w:tmpl w:val="137A75F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EC414C"/>
    <w:multiLevelType w:val="multilevel"/>
    <w:tmpl w:val="6A3ACB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7312EED"/>
    <w:multiLevelType w:val="multilevel"/>
    <w:tmpl w:val="F81042B0"/>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827128F"/>
    <w:multiLevelType w:val="hybridMultilevel"/>
    <w:tmpl w:val="632ACD04"/>
    <w:lvl w:ilvl="0" w:tplc="504869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01B8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94D2F63"/>
    <w:multiLevelType w:val="hybridMultilevel"/>
    <w:tmpl w:val="F60CC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3954EF"/>
    <w:multiLevelType w:val="hybridMultilevel"/>
    <w:tmpl w:val="34725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633C35"/>
    <w:multiLevelType w:val="hybridMultilevel"/>
    <w:tmpl w:val="00D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7C58BC"/>
    <w:multiLevelType w:val="hybridMultilevel"/>
    <w:tmpl w:val="BFE6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B06D63"/>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F863F7F"/>
    <w:multiLevelType w:val="multilevel"/>
    <w:tmpl w:val="330835D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70EA05C6"/>
    <w:multiLevelType w:val="hybridMultilevel"/>
    <w:tmpl w:val="57609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454D2F"/>
    <w:multiLevelType w:val="hybridMultilevel"/>
    <w:tmpl w:val="383EF8D2"/>
    <w:lvl w:ilvl="0" w:tplc="FEFA70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6C76E0"/>
    <w:multiLevelType w:val="hybridMultilevel"/>
    <w:tmpl w:val="E332AB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1154C"/>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4"/>
  </w:num>
  <w:num w:numId="3">
    <w:abstractNumId w:val="27"/>
  </w:num>
  <w:num w:numId="4">
    <w:abstractNumId w:val="35"/>
  </w:num>
  <w:num w:numId="5">
    <w:abstractNumId w:val="18"/>
  </w:num>
  <w:num w:numId="6">
    <w:abstractNumId w:val="19"/>
  </w:num>
  <w:num w:numId="7">
    <w:abstractNumId w:val="3"/>
  </w:num>
  <w:num w:numId="8">
    <w:abstractNumId w:val="25"/>
  </w:num>
  <w:num w:numId="9">
    <w:abstractNumId w:val="26"/>
  </w:num>
  <w:num w:numId="10">
    <w:abstractNumId w:val="6"/>
  </w:num>
  <w:num w:numId="11">
    <w:abstractNumId w:val="1"/>
  </w:num>
  <w:num w:numId="12">
    <w:abstractNumId w:val="31"/>
  </w:num>
  <w:num w:numId="13">
    <w:abstractNumId w:val="2"/>
  </w:num>
  <w:num w:numId="14">
    <w:abstractNumId w:val="13"/>
  </w:num>
  <w:num w:numId="15">
    <w:abstractNumId w:val="12"/>
  </w:num>
  <w:num w:numId="16">
    <w:abstractNumId w:val="32"/>
  </w:num>
  <w:num w:numId="17">
    <w:abstractNumId w:val="22"/>
  </w:num>
  <w:num w:numId="18">
    <w:abstractNumId w:val="14"/>
  </w:num>
  <w:num w:numId="19">
    <w:abstractNumId w:val="29"/>
  </w:num>
  <w:num w:numId="20">
    <w:abstractNumId w:val="7"/>
  </w:num>
  <w:num w:numId="21">
    <w:abstractNumId w:val="34"/>
  </w:num>
  <w:num w:numId="22">
    <w:abstractNumId w:val="20"/>
  </w:num>
  <w:num w:numId="23">
    <w:abstractNumId w:val="11"/>
  </w:num>
  <w:num w:numId="24">
    <w:abstractNumId w:val="39"/>
  </w:num>
  <w:num w:numId="25">
    <w:abstractNumId w:val="9"/>
  </w:num>
  <w:num w:numId="26">
    <w:abstractNumId w:val="38"/>
  </w:num>
  <w:num w:numId="27">
    <w:abstractNumId w:val="10"/>
  </w:num>
  <w:num w:numId="28">
    <w:abstractNumId w:val="5"/>
  </w:num>
  <w:num w:numId="29">
    <w:abstractNumId w:val="33"/>
  </w:num>
  <w:num w:numId="30">
    <w:abstractNumId w:val="16"/>
  </w:num>
  <w:num w:numId="31">
    <w:abstractNumId w:val="30"/>
  </w:num>
  <w:num w:numId="32">
    <w:abstractNumId w:val="21"/>
  </w:num>
  <w:num w:numId="33">
    <w:abstractNumId w:val="17"/>
  </w:num>
  <w:num w:numId="34">
    <w:abstractNumId w:val="4"/>
  </w:num>
  <w:num w:numId="35">
    <w:abstractNumId w:val="8"/>
  </w:num>
  <w:num w:numId="36">
    <w:abstractNumId w:val="23"/>
  </w:num>
  <w:num w:numId="37">
    <w:abstractNumId w:val="36"/>
  </w:num>
  <w:num w:numId="38">
    <w:abstractNumId w:val="37"/>
  </w:num>
  <w:num w:numId="39">
    <w:abstractNumId w:val="28"/>
  </w:num>
  <w:num w:numId="4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arey, Jonathan D (DFW)">
    <w15:presenceInfo w15:providerId="AD" w15:userId="S-1-5-21-1844237615-1844823847-839522115-405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E5E"/>
    <w:rsid w:val="000016F6"/>
    <w:rsid w:val="000023F7"/>
    <w:rsid w:val="0001195B"/>
    <w:rsid w:val="0001386C"/>
    <w:rsid w:val="00014E90"/>
    <w:rsid w:val="000178E2"/>
    <w:rsid w:val="00020CF5"/>
    <w:rsid w:val="00023C2E"/>
    <w:rsid w:val="00027492"/>
    <w:rsid w:val="00030533"/>
    <w:rsid w:val="000335F1"/>
    <w:rsid w:val="00033643"/>
    <w:rsid w:val="00040C0F"/>
    <w:rsid w:val="00042CC5"/>
    <w:rsid w:val="0004724A"/>
    <w:rsid w:val="00050133"/>
    <w:rsid w:val="00051297"/>
    <w:rsid w:val="00052933"/>
    <w:rsid w:val="000572E4"/>
    <w:rsid w:val="0005747C"/>
    <w:rsid w:val="000576BF"/>
    <w:rsid w:val="00060961"/>
    <w:rsid w:val="0006583F"/>
    <w:rsid w:val="00065CAF"/>
    <w:rsid w:val="000673A9"/>
    <w:rsid w:val="000700F9"/>
    <w:rsid w:val="000703FC"/>
    <w:rsid w:val="00072341"/>
    <w:rsid w:val="00072B60"/>
    <w:rsid w:val="00072C36"/>
    <w:rsid w:val="00074A7D"/>
    <w:rsid w:val="00076309"/>
    <w:rsid w:val="00077C3F"/>
    <w:rsid w:val="00083A13"/>
    <w:rsid w:val="00083EB1"/>
    <w:rsid w:val="00087AFE"/>
    <w:rsid w:val="000A04FD"/>
    <w:rsid w:val="000A561B"/>
    <w:rsid w:val="000A6678"/>
    <w:rsid w:val="000A7E12"/>
    <w:rsid w:val="000A7E93"/>
    <w:rsid w:val="000B0C49"/>
    <w:rsid w:val="000B0F94"/>
    <w:rsid w:val="000B1DD0"/>
    <w:rsid w:val="000B2E2F"/>
    <w:rsid w:val="000C154B"/>
    <w:rsid w:val="000C1876"/>
    <w:rsid w:val="000C19A7"/>
    <w:rsid w:val="000D01CB"/>
    <w:rsid w:val="000D3CA5"/>
    <w:rsid w:val="000D5C58"/>
    <w:rsid w:val="000E20E5"/>
    <w:rsid w:val="000E3F9D"/>
    <w:rsid w:val="000F09DE"/>
    <w:rsid w:val="001014DE"/>
    <w:rsid w:val="0010247F"/>
    <w:rsid w:val="00115D6B"/>
    <w:rsid w:val="00116914"/>
    <w:rsid w:val="0012129F"/>
    <w:rsid w:val="00122940"/>
    <w:rsid w:val="00126ACC"/>
    <w:rsid w:val="00133151"/>
    <w:rsid w:val="001348D5"/>
    <w:rsid w:val="00134EA8"/>
    <w:rsid w:val="00135A76"/>
    <w:rsid w:val="00141DA4"/>
    <w:rsid w:val="00144F93"/>
    <w:rsid w:val="0014526B"/>
    <w:rsid w:val="00145A3F"/>
    <w:rsid w:val="001462D3"/>
    <w:rsid w:val="00146F4D"/>
    <w:rsid w:val="00150326"/>
    <w:rsid w:val="00151B67"/>
    <w:rsid w:val="00153689"/>
    <w:rsid w:val="00156584"/>
    <w:rsid w:val="00156FA5"/>
    <w:rsid w:val="00161BCD"/>
    <w:rsid w:val="001629E9"/>
    <w:rsid w:val="00162AFB"/>
    <w:rsid w:val="001635C4"/>
    <w:rsid w:val="00170F1B"/>
    <w:rsid w:val="00175419"/>
    <w:rsid w:val="00181D8F"/>
    <w:rsid w:val="00182B19"/>
    <w:rsid w:val="001863D6"/>
    <w:rsid w:val="00191E64"/>
    <w:rsid w:val="0019245D"/>
    <w:rsid w:val="001A02D7"/>
    <w:rsid w:val="001A0676"/>
    <w:rsid w:val="001A0873"/>
    <w:rsid w:val="001A351B"/>
    <w:rsid w:val="001A6812"/>
    <w:rsid w:val="001A6A5A"/>
    <w:rsid w:val="001A6BE9"/>
    <w:rsid w:val="001B7267"/>
    <w:rsid w:val="001C05BA"/>
    <w:rsid w:val="001C1541"/>
    <w:rsid w:val="001C2F55"/>
    <w:rsid w:val="001C6461"/>
    <w:rsid w:val="001C7DF1"/>
    <w:rsid w:val="001D46C8"/>
    <w:rsid w:val="001D65B3"/>
    <w:rsid w:val="001D6D3C"/>
    <w:rsid w:val="001E016A"/>
    <w:rsid w:val="001F092B"/>
    <w:rsid w:val="001F511D"/>
    <w:rsid w:val="001F51AD"/>
    <w:rsid w:val="001F6CD4"/>
    <w:rsid w:val="001F74FC"/>
    <w:rsid w:val="002002D7"/>
    <w:rsid w:val="00211F85"/>
    <w:rsid w:val="00216DBA"/>
    <w:rsid w:val="00231CF0"/>
    <w:rsid w:val="002322AD"/>
    <w:rsid w:val="002345E0"/>
    <w:rsid w:val="002348F3"/>
    <w:rsid w:val="002363E7"/>
    <w:rsid w:val="002424AC"/>
    <w:rsid w:val="00242675"/>
    <w:rsid w:val="00242B0A"/>
    <w:rsid w:val="0024523E"/>
    <w:rsid w:val="00245D4B"/>
    <w:rsid w:val="0024627D"/>
    <w:rsid w:val="00246A3E"/>
    <w:rsid w:val="00252EF1"/>
    <w:rsid w:val="00254CBF"/>
    <w:rsid w:val="0025725A"/>
    <w:rsid w:val="00257D25"/>
    <w:rsid w:val="00260258"/>
    <w:rsid w:val="0026298C"/>
    <w:rsid w:val="00262DC1"/>
    <w:rsid w:val="00266C33"/>
    <w:rsid w:val="00271AD5"/>
    <w:rsid w:val="00272EDC"/>
    <w:rsid w:val="002751DF"/>
    <w:rsid w:val="00281F39"/>
    <w:rsid w:val="002915D4"/>
    <w:rsid w:val="002A1433"/>
    <w:rsid w:val="002A691B"/>
    <w:rsid w:val="002A6DD0"/>
    <w:rsid w:val="002B202A"/>
    <w:rsid w:val="002B7F11"/>
    <w:rsid w:val="002C4F97"/>
    <w:rsid w:val="002C5C24"/>
    <w:rsid w:val="002C7578"/>
    <w:rsid w:val="002D06E4"/>
    <w:rsid w:val="002D3C68"/>
    <w:rsid w:val="002D4300"/>
    <w:rsid w:val="002D6925"/>
    <w:rsid w:val="002D73C3"/>
    <w:rsid w:val="002E4A4E"/>
    <w:rsid w:val="002F232E"/>
    <w:rsid w:val="002F389E"/>
    <w:rsid w:val="002F77F8"/>
    <w:rsid w:val="003041C2"/>
    <w:rsid w:val="00304682"/>
    <w:rsid w:val="0030643A"/>
    <w:rsid w:val="00326C04"/>
    <w:rsid w:val="00327A96"/>
    <w:rsid w:val="0033361F"/>
    <w:rsid w:val="0034181F"/>
    <w:rsid w:val="003445E0"/>
    <w:rsid w:val="00345395"/>
    <w:rsid w:val="00345EA8"/>
    <w:rsid w:val="00347433"/>
    <w:rsid w:val="003475EB"/>
    <w:rsid w:val="00347A91"/>
    <w:rsid w:val="00350242"/>
    <w:rsid w:val="00351759"/>
    <w:rsid w:val="00355109"/>
    <w:rsid w:val="00355F7F"/>
    <w:rsid w:val="003577A7"/>
    <w:rsid w:val="00365249"/>
    <w:rsid w:val="00374D59"/>
    <w:rsid w:val="00377953"/>
    <w:rsid w:val="003876B1"/>
    <w:rsid w:val="0039758D"/>
    <w:rsid w:val="003A29E1"/>
    <w:rsid w:val="003A4EC2"/>
    <w:rsid w:val="003B46B4"/>
    <w:rsid w:val="003B7D21"/>
    <w:rsid w:val="003C386A"/>
    <w:rsid w:val="003C438D"/>
    <w:rsid w:val="003C54E6"/>
    <w:rsid w:val="003D69E7"/>
    <w:rsid w:val="003D716F"/>
    <w:rsid w:val="00401AA7"/>
    <w:rsid w:val="00405377"/>
    <w:rsid w:val="0040753B"/>
    <w:rsid w:val="004107F7"/>
    <w:rsid w:val="004128AE"/>
    <w:rsid w:val="00414B31"/>
    <w:rsid w:val="0042048B"/>
    <w:rsid w:val="004220CC"/>
    <w:rsid w:val="00427593"/>
    <w:rsid w:val="004304CE"/>
    <w:rsid w:val="004307EB"/>
    <w:rsid w:val="00435D83"/>
    <w:rsid w:val="00437F81"/>
    <w:rsid w:val="00445BC0"/>
    <w:rsid w:val="00452643"/>
    <w:rsid w:val="00452987"/>
    <w:rsid w:val="00460AE0"/>
    <w:rsid w:val="00462D75"/>
    <w:rsid w:val="00464207"/>
    <w:rsid w:val="00466999"/>
    <w:rsid w:val="00470CE5"/>
    <w:rsid w:val="00470FB7"/>
    <w:rsid w:val="00472D6F"/>
    <w:rsid w:val="0047452C"/>
    <w:rsid w:val="00474965"/>
    <w:rsid w:val="00477F1C"/>
    <w:rsid w:val="00480177"/>
    <w:rsid w:val="00480384"/>
    <w:rsid w:val="004867CD"/>
    <w:rsid w:val="00486A7D"/>
    <w:rsid w:val="00490C59"/>
    <w:rsid w:val="0049345B"/>
    <w:rsid w:val="004943B0"/>
    <w:rsid w:val="00495192"/>
    <w:rsid w:val="004A24C3"/>
    <w:rsid w:val="004A2F77"/>
    <w:rsid w:val="004A4078"/>
    <w:rsid w:val="004A6AD8"/>
    <w:rsid w:val="004B0C5C"/>
    <w:rsid w:val="004B2371"/>
    <w:rsid w:val="004B2AFA"/>
    <w:rsid w:val="004B5E1A"/>
    <w:rsid w:val="004C06BE"/>
    <w:rsid w:val="004D1790"/>
    <w:rsid w:val="004D20F3"/>
    <w:rsid w:val="004D2D85"/>
    <w:rsid w:val="004D49AF"/>
    <w:rsid w:val="004E02C4"/>
    <w:rsid w:val="004E6EB2"/>
    <w:rsid w:val="004F03E8"/>
    <w:rsid w:val="004F144F"/>
    <w:rsid w:val="004F3225"/>
    <w:rsid w:val="004F4B9D"/>
    <w:rsid w:val="004F5CBF"/>
    <w:rsid w:val="00500D9D"/>
    <w:rsid w:val="005017D9"/>
    <w:rsid w:val="0050236B"/>
    <w:rsid w:val="005071A9"/>
    <w:rsid w:val="00507363"/>
    <w:rsid w:val="00521407"/>
    <w:rsid w:val="0053183D"/>
    <w:rsid w:val="00531EA4"/>
    <w:rsid w:val="00532BD4"/>
    <w:rsid w:val="005434F1"/>
    <w:rsid w:val="0054592A"/>
    <w:rsid w:val="0054690D"/>
    <w:rsid w:val="00550415"/>
    <w:rsid w:val="00550861"/>
    <w:rsid w:val="00551BE4"/>
    <w:rsid w:val="0055272F"/>
    <w:rsid w:val="005537F9"/>
    <w:rsid w:val="00554079"/>
    <w:rsid w:val="00556328"/>
    <w:rsid w:val="00556C89"/>
    <w:rsid w:val="00561598"/>
    <w:rsid w:val="0056366F"/>
    <w:rsid w:val="0056378E"/>
    <w:rsid w:val="00576D07"/>
    <w:rsid w:val="00577775"/>
    <w:rsid w:val="005805D0"/>
    <w:rsid w:val="005805D8"/>
    <w:rsid w:val="005829B2"/>
    <w:rsid w:val="005831E3"/>
    <w:rsid w:val="005833CC"/>
    <w:rsid w:val="0058418F"/>
    <w:rsid w:val="00585139"/>
    <w:rsid w:val="00590EBD"/>
    <w:rsid w:val="00596EEA"/>
    <w:rsid w:val="00597E76"/>
    <w:rsid w:val="005A11D0"/>
    <w:rsid w:val="005A206C"/>
    <w:rsid w:val="005A2C3A"/>
    <w:rsid w:val="005A5135"/>
    <w:rsid w:val="005B220C"/>
    <w:rsid w:val="005B3E03"/>
    <w:rsid w:val="005B5704"/>
    <w:rsid w:val="005B7B9B"/>
    <w:rsid w:val="005C3BD1"/>
    <w:rsid w:val="005D05E3"/>
    <w:rsid w:val="005D42D8"/>
    <w:rsid w:val="005D4A05"/>
    <w:rsid w:val="005E2303"/>
    <w:rsid w:val="005E60BD"/>
    <w:rsid w:val="005E6438"/>
    <w:rsid w:val="005F0D16"/>
    <w:rsid w:val="005F3634"/>
    <w:rsid w:val="005F6D49"/>
    <w:rsid w:val="005F6E0B"/>
    <w:rsid w:val="005F792C"/>
    <w:rsid w:val="00604BDB"/>
    <w:rsid w:val="006060E2"/>
    <w:rsid w:val="00621FBE"/>
    <w:rsid w:val="00624762"/>
    <w:rsid w:val="0063357D"/>
    <w:rsid w:val="0063396A"/>
    <w:rsid w:val="00636696"/>
    <w:rsid w:val="00642C82"/>
    <w:rsid w:val="00643466"/>
    <w:rsid w:val="00645E62"/>
    <w:rsid w:val="006460E0"/>
    <w:rsid w:val="00647320"/>
    <w:rsid w:val="006530F0"/>
    <w:rsid w:val="0066409C"/>
    <w:rsid w:val="00667024"/>
    <w:rsid w:val="00670335"/>
    <w:rsid w:val="00670FE4"/>
    <w:rsid w:val="00675F45"/>
    <w:rsid w:val="0067679D"/>
    <w:rsid w:val="006821BC"/>
    <w:rsid w:val="00686E35"/>
    <w:rsid w:val="0069631E"/>
    <w:rsid w:val="006A3868"/>
    <w:rsid w:val="006A4145"/>
    <w:rsid w:val="006A54DA"/>
    <w:rsid w:val="006A5A57"/>
    <w:rsid w:val="006A6FD0"/>
    <w:rsid w:val="006B3BD8"/>
    <w:rsid w:val="006B3ED5"/>
    <w:rsid w:val="006B600A"/>
    <w:rsid w:val="006B74CA"/>
    <w:rsid w:val="006C0756"/>
    <w:rsid w:val="006C130C"/>
    <w:rsid w:val="006C15DB"/>
    <w:rsid w:val="006C19F7"/>
    <w:rsid w:val="006C1F15"/>
    <w:rsid w:val="006C5A82"/>
    <w:rsid w:val="006C63FD"/>
    <w:rsid w:val="006C7962"/>
    <w:rsid w:val="006D32EF"/>
    <w:rsid w:val="006D4135"/>
    <w:rsid w:val="006D5543"/>
    <w:rsid w:val="006E0B4F"/>
    <w:rsid w:val="006E2F14"/>
    <w:rsid w:val="006E7D5F"/>
    <w:rsid w:val="006F400D"/>
    <w:rsid w:val="00716093"/>
    <w:rsid w:val="0071653F"/>
    <w:rsid w:val="007209FC"/>
    <w:rsid w:val="00726B94"/>
    <w:rsid w:val="0072770D"/>
    <w:rsid w:val="00727B60"/>
    <w:rsid w:val="00727BC6"/>
    <w:rsid w:val="00730291"/>
    <w:rsid w:val="00732155"/>
    <w:rsid w:val="0073334A"/>
    <w:rsid w:val="0073554D"/>
    <w:rsid w:val="00735F99"/>
    <w:rsid w:val="00765448"/>
    <w:rsid w:val="00766DFF"/>
    <w:rsid w:val="00772C28"/>
    <w:rsid w:val="007730D8"/>
    <w:rsid w:val="007745D1"/>
    <w:rsid w:val="00777D3D"/>
    <w:rsid w:val="00783F5E"/>
    <w:rsid w:val="00787237"/>
    <w:rsid w:val="0079147A"/>
    <w:rsid w:val="00794849"/>
    <w:rsid w:val="007951B0"/>
    <w:rsid w:val="0079708A"/>
    <w:rsid w:val="00797B46"/>
    <w:rsid w:val="007A2ECE"/>
    <w:rsid w:val="007B1D9C"/>
    <w:rsid w:val="007B74B6"/>
    <w:rsid w:val="007C1CA4"/>
    <w:rsid w:val="007C468F"/>
    <w:rsid w:val="007D2D82"/>
    <w:rsid w:val="007D4745"/>
    <w:rsid w:val="007E0114"/>
    <w:rsid w:val="007E02E0"/>
    <w:rsid w:val="007E0DCD"/>
    <w:rsid w:val="007F3FBC"/>
    <w:rsid w:val="00801425"/>
    <w:rsid w:val="00803502"/>
    <w:rsid w:val="00804F9C"/>
    <w:rsid w:val="00810986"/>
    <w:rsid w:val="00812A52"/>
    <w:rsid w:val="00812C75"/>
    <w:rsid w:val="00815EB6"/>
    <w:rsid w:val="0081652F"/>
    <w:rsid w:val="0081755A"/>
    <w:rsid w:val="00817AFC"/>
    <w:rsid w:val="008212B7"/>
    <w:rsid w:val="008231F6"/>
    <w:rsid w:val="00825516"/>
    <w:rsid w:val="00825D63"/>
    <w:rsid w:val="008403CF"/>
    <w:rsid w:val="00841BEB"/>
    <w:rsid w:val="0084449E"/>
    <w:rsid w:val="00845D98"/>
    <w:rsid w:val="0085096A"/>
    <w:rsid w:val="00851BC0"/>
    <w:rsid w:val="00860E55"/>
    <w:rsid w:val="00862EFD"/>
    <w:rsid w:val="00864D33"/>
    <w:rsid w:val="00871ED1"/>
    <w:rsid w:val="00872AD6"/>
    <w:rsid w:val="008756D8"/>
    <w:rsid w:val="00877B61"/>
    <w:rsid w:val="00881726"/>
    <w:rsid w:val="0088426A"/>
    <w:rsid w:val="008916CA"/>
    <w:rsid w:val="00894E66"/>
    <w:rsid w:val="008953A2"/>
    <w:rsid w:val="008A1568"/>
    <w:rsid w:val="008A56F4"/>
    <w:rsid w:val="008A6D6B"/>
    <w:rsid w:val="008B2531"/>
    <w:rsid w:val="008B25C8"/>
    <w:rsid w:val="008C047B"/>
    <w:rsid w:val="008C23C1"/>
    <w:rsid w:val="008C706E"/>
    <w:rsid w:val="008D7CC9"/>
    <w:rsid w:val="008E14FD"/>
    <w:rsid w:val="008E7882"/>
    <w:rsid w:val="008F08C8"/>
    <w:rsid w:val="008F3439"/>
    <w:rsid w:val="008F699B"/>
    <w:rsid w:val="00912B90"/>
    <w:rsid w:val="00914C43"/>
    <w:rsid w:val="009216B5"/>
    <w:rsid w:val="00922515"/>
    <w:rsid w:val="00927213"/>
    <w:rsid w:val="00930905"/>
    <w:rsid w:val="00932AF7"/>
    <w:rsid w:val="0093460C"/>
    <w:rsid w:val="00944732"/>
    <w:rsid w:val="00946D08"/>
    <w:rsid w:val="00952426"/>
    <w:rsid w:val="009544FA"/>
    <w:rsid w:val="00954EC2"/>
    <w:rsid w:val="009624B5"/>
    <w:rsid w:val="00966D56"/>
    <w:rsid w:val="00972CAC"/>
    <w:rsid w:val="00974FD2"/>
    <w:rsid w:val="009838F2"/>
    <w:rsid w:val="00985952"/>
    <w:rsid w:val="00987C2C"/>
    <w:rsid w:val="00992295"/>
    <w:rsid w:val="0099411E"/>
    <w:rsid w:val="0099658F"/>
    <w:rsid w:val="009B09B8"/>
    <w:rsid w:val="009B3904"/>
    <w:rsid w:val="009B443E"/>
    <w:rsid w:val="009B4A1E"/>
    <w:rsid w:val="009C19C9"/>
    <w:rsid w:val="009C2B31"/>
    <w:rsid w:val="009C4892"/>
    <w:rsid w:val="009C59F1"/>
    <w:rsid w:val="009D0242"/>
    <w:rsid w:val="009D34F5"/>
    <w:rsid w:val="009D3C4D"/>
    <w:rsid w:val="009D6EF5"/>
    <w:rsid w:val="009D75B7"/>
    <w:rsid w:val="009F14FB"/>
    <w:rsid w:val="009F3E71"/>
    <w:rsid w:val="009F7B18"/>
    <w:rsid w:val="00A01267"/>
    <w:rsid w:val="00A0134C"/>
    <w:rsid w:val="00A025AA"/>
    <w:rsid w:val="00A0327B"/>
    <w:rsid w:val="00A0434C"/>
    <w:rsid w:val="00A04CB5"/>
    <w:rsid w:val="00A10347"/>
    <w:rsid w:val="00A10F8B"/>
    <w:rsid w:val="00A231CA"/>
    <w:rsid w:val="00A23ABE"/>
    <w:rsid w:val="00A23C0E"/>
    <w:rsid w:val="00A24188"/>
    <w:rsid w:val="00A247BB"/>
    <w:rsid w:val="00A254C5"/>
    <w:rsid w:val="00A34DF4"/>
    <w:rsid w:val="00A37830"/>
    <w:rsid w:val="00A42DBB"/>
    <w:rsid w:val="00A44458"/>
    <w:rsid w:val="00A4522F"/>
    <w:rsid w:val="00A521C9"/>
    <w:rsid w:val="00A53A07"/>
    <w:rsid w:val="00A5588A"/>
    <w:rsid w:val="00A600E8"/>
    <w:rsid w:val="00A601C1"/>
    <w:rsid w:val="00A7607A"/>
    <w:rsid w:val="00A77758"/>
    <w:rsid w:val="00A84EA9"/>
    <w:rsid w:val="00AA0553"/>
    <w:rsid w:val="00AA178C"/>
    <w:rsid w:val="00AA2524"/>
    <w:rsid w:val="00AA75CF"/>
    <w:rsid w:val="00AA7786"/>
    <w:rsid w:val="00AB02B9"/>
    <w:rsid w:val="00AB1CEC"/>
    <w:rsid w:val="00AB265C"/>
    <w:rsid w:val="00AB3C5C"/>
    <w:rsid w:val="00AC1188"/>
    <w:rsid w:val="00AC1FCA"/>
    <w:rsid w:val="00AC4E1D"/>
    <w:rsid w:val="00AC500D"/>
    <w:rsid w:val="00AC6ED8"/>
    <w:rsid w:val="00AD3C46"/>
    <w:rsid w:val="00AE171C"/>
    <w:rsid w:val="00AE1ABA"/>
    <w:rsid w:val="00AE502E"/>
    <w:rsid w:val="00AF05CF"/>
    <w:rsid w:val="00AF2613"/>
    <w:rsid w:val="00AF7173"/>
    <w:rsid w:val="00B00D83"/>
    <w:rsid w:val="00B04429"/>
    <w:rsid w:val="00B14FE0"/>
    <w:rsid w:val="00B16A90"/>
    <w:rsid w:val="00B230E8"/>
    <w:rsid w:val="00B37D8B"/>
    <w:rsid w:val="00B41F94"/>
    <w:rsid w:val="00B44D86"/>
    <w:rsid w:val="00B45645"/>
    <w:rsid w:val="00B46163"/>
    <w:rsid w:val="00B47710"/>
    <w:rsid w:val="00B53A03"/>
    <w:rsid w:val="00B61DDF"/>
    <w:rsid w:val="00B62083"/>
    <w:rsid w:val="00B7357C"/>
    <w:rsid w:val="00B76147"/>
    <w:rsid w:val="00B8094A"/>
    <w:rsid w:val="00B87BC9"/>
    <w:rsid w:val="00B92787"/>
    <w:rsid w:val="00B96CB7"/>
    <w:rsid w:val="00BA35E6"/>
    <w:rsid w:val="00BA4473"/>
    <w:rsid w:val="00BB039F"/>
    <w:rsid w:val="00BB2C5C"/>
    <w:rsid w:val="00BB481E"/>
    <w:rsid w:val="00BB689A"/>
    <w:rsid w:val="00BC03D9"/>
    <w:rsid w:val="00BC4755"/>
    <w:rsid w:val="00BD0A52"/>
    <w:rsid w:val="00BD19A5"/>
    <w:rsid w:val="00BD2FD7"/>
    <w:rsid w:val="00BD51F0"/>
    <w:rsid w:val="00BD658A"/>
    <w:rsid w:val="00BE0E55"/>
    <w:rsid w:val="00BE1980"/>
    <w:rsid w:val="00BE2178"/>
    <w:rsid w:val="00BE52CD"/>
    <w:rsid w:val="00BE7544"/>
    <w:rsid w:val="00BF213E"/>
    <w:rsid w:val="00BF576A"/>
    <w:rsid w:val="00C02498"/>
    <w:rsid w:val="00C0591E"/>
    <w:rsid w:val="00C2408D"/>
    <w:rsid w:val="00C2480F"/>
    <w:rsid w:val="00C24858"/>
    <w:rsid w:val="00C25719"/>
    <w:rsid w:val="00C31EE9"/>
    <w:rsid w:val="00C32090"/>
    <w:rsid w:val="00C326B4"/>
    <w:rsid w:val="00C34423"/>
    <w:rsid w:val="00C36727"/>
    <w:rsid w:val="00C40D9A"/>
    <w:rsid w:val="00C42B25"/>
    <w:rsid w:val="00C441A5"/>
    <w:rsid w:val="00C45A40"/>
    <w:rsid w:val="00C460BA"/>
    <w:rsid w:val="00C5054A"/>
    <w:rsid w:val="00C625F7"/>
    <w:rsid w:val="00C637DA"/>
    <w:rsid w:val="00C64E39"/>
    <w:rsid w:val="00C6798F"/>
    <w:rsid w:val="00C71923"/>
    <w:rsid w:val="00C723A4"/>
    <w:rsid w:val="00C745A0"/>
    <w:rsid w:val="00C77C4E"/>
    <w:rsid w:val="00C83A77"/>
    <w:rsid w:val="00C85EF3"/>
    <w:rsid w:val="00C872B1"/>
    <w:rsid w:val="00C91174"/>
    <w:rsid w:val="00C92BB5"/>
    <w:rsid w:val="00C932C1"/>
    <w:rsid w:val="00C94F3E"/>
    <w:rsid w:val="00C95E03"/>
    <w:rsid w:val="00CA0842"/>
    <w:rsid w:val="00CA7A7C"/>
    <w:rsid w:val="00CA7B51"/>
    <w:rsid w:val="00CB2949"/>
    <w:rsid w:val="00CB3EE6"/>
    <w:rsid w:val="00CC065B"/>
    <w:rsid w:val="00CC7F46"/>
    <w:rsid w:val="00CD01F9"/>
    <w:rsid w:val="00CD058B"/>
    <w:rsid w:val="00CD1498"/>
    <w:rsid w:val="00CD24FE"/>
    <w:rsid w:val="00CD3D83"/>
    <w:rsid w:val="00CD55A6"/>
    <w:rsid w:val="00CE036C"/>
    <w:rsid w:val="00CE102D"/>
    <w:rsid w:val="00CE2005"/>
    <w:rsid w:val="00CE3D86"/>
    <w:rsid w:val="00CE5F9B"/>
    <w:rsid w:val="00CE7293"/>
    <w:rsid w:val="00D00BA4"/>
    <w:rsid w:val="00D05DDB"/>
    <w:rsid w:val="00D05E02"/>
    <w:rsid w:val="00D12801"/>
    <w:rsid w:val="00D20A24"/>
    <w:rsid w:val="00D220D6"/>
    <w:rsid w:val="00D2222D"/>
    <w:rsid w:val="00D24075"/>
    <w:rsid w:val="00D35353"/>
    <w:rsid w:val="00D37C6C"/>
    <w:rsid w:val="00D43A90"/>
    <w:rsid w:val="00D50712"/>
    <w:rsid w:val="00D55D6D"/>
    <w:rsid w:val="00D575AD"/>
    <w:rsid w:val="00D65988"/>
    <w:rsid w:val="00D7069B"/>
    <w:rsid w:val="00D7151B"/>
    <w:rsid w:val="00D71F61"/>
    <w:rsid w:val="00D72C4B"/>
    <w:rsid w:val="00D778A6"/>
    <w:rsid w:val="00D8420B"/>
    <w:rsid w:val="00D92FF2"/>
    <w:rsid w:val="00D93934"/>
    <w:rsid w:val="00D93BAE"/>
    <w:rsid w:val="00D97A37"/>
    <w:rsid w:val="00DB1215"/>
    <w:rsid w:val="00DB49AA"/>
    <w:rsid w:val="00DB6B2A"/>
    <w:rsid w:val="00DC0F5F"/>
    <w:rsid w:val="00DC152F"/>
    <w:rsid w:val="00DC3F34"/>
    <w:rsid w:val="00DC5A53"/>
    <w:rsid w:val="00DD093B"/>
    <w:rsid w:val="00DD5FEC"/>
    <w:rsid w:val="00DD7497"/>
    <w:rsid w:val="00DE682D"/>
    <w:rsid w:val="00DE7B54"/>
    <w:rsid w:val="00DF3915"/>
    <w:rsid w:val="00DF4B3E"/>
    <w:rsid w:val="00E15FC7"/>
    <w:rsid w:val="00E17F12"/>
    <w:rsid w:val="00E200B5"/>
    <w:rsid w:val="00E230AC"/>
    <w:rsid w:val="00E24752"/>
    <w:rsid w:val="00E31E52"/>
    <w:rsid w:val="00E33F6A"/>
    <w:rsid w:val="00E34FE1"/>
    <w:rsid w:val="00E36F66"/>
    <w:rsid w:val="00E436C8"/>
    <w:rsid w:val="00E44A79"/>
    <w:rsid w:val="00E54BD5"/>
    <w:rsid w:val="00E55841"/>
    <w:rsid w:val="00E61D25"/>
    <w:rsid w:val="00E63627"/>
    <w:rsid w:val="00E64294"/>
    <w:rsid w:val="00E64A8C"/>
    <w:rsid w:val="00E80C04"/>
    <w:rsid w:val="00E84135"/>
    <w:rsid w:val="00E91B1B"/>
    <w:rsid w:val="00E942FB"/>
    <w:rsid w:val="00E94C59"/>
    <w:rsid w:val="00E95993"/>
    <w:rsid w:val="00E970FC"/>
    <w:rsid w:val="00EA54C2"/>
    <w:rsid w:val="00EA7503"/>
    <w:rsid w:val="00EB0B8B"/>
    <w:rsid w:val="00EB1511"/>
    <w:rsid w:val="00EB1D9B"/>
    <w:rsid w:val="00EB2371"/>
    <w:rsid w:val="00EB3921"/>
    <w:rsid w:val="00EB48BC"/>
    <w:rsid w:val="00EC3435"/>
    <w:rsid w:val="00EE2AFF"/>
    <w:rsid w:val="00EE540C"/>
    <w:rsid w:val="00EF4EE4"/>
    <w:rsid w:val="00F01071"/>
    <w:rsid w:val="00F02E5E"/>
    <w:rsid w:val="00F03D5F"/>
    <w:rsid w:val="00F12241"/>
    <w:rsid w:val="00F12822"/>
    <w:rsid w:val="00F15FF2"/>
    <w:rsid w:val="00F161A2"/>
    <w:rsid w:val="00F243D3"/>
    <w:rsid w:val="00F25D34"/>
    <w:rsid w:val="00F262BA"/>
    <w:rsid w:val="00F34D50"/>
    <w:rsid w:val="00F34EA4"/>
    <w:rsid w:val="00F36008"/>
    <w:rsid w:val="00F40FDD"/>
    <w:rsid w:val="00F529B1"/>
    <w:rsid w:val="00F62365"/>
    <w:rsid w:val="00F62B67"/>
    <w:rsid w:val="00F653EC"/>
    <w:rsid w:val="00F677BD"/>
    <w:rsid w:val="00F715A3"/>
    <w:rsid w:val="00F718F8"/>
    <w:rsid w:val="00F731D9"/>
    <w:rsid w:val="00F74225"/>
    <w:rsid w:val="00F7490D"/>
    <w:rsid w:val="00F75F62"/>
    <w:rsid w:val="00F7696E"/>
    <w:rsid w:val="00F76A25"/>
    <w:rsid w:val="00F80D32"/>
    <w:rsid w:val="00F854EC"/>
    <w:rsid w:val="00F93B1E"/>
    <w:rsid w:val="00F976F9"/>
    <w:rsid w:val="00FA192F"/>
    <w:rsid w:val="00FA40BC"/>
    <w:rsid w:val="00FA4153"/>
    <w:rsid w:val="00FA6416"/>
    <w:rsid w:val="00FB5A44"/>
    <w:rsid w:val="00FB5F74"/>
    <w:rsid w:val="00FB7BD7"/>
    <w:rsid w:val="00FC27BB"/>
    <w:rsid w:val="00FD0A42"/>
    <w:rsid w:val="00FD1A56"/>
    <w:rsid w:val="00FD2461"/>
    <w:rsid w:val="00FD4278"/>
    <w:rsid w:val="00FD458C"/>
    <w:rsid w:val="00FD59E2"/>
    <w:rsid w:val="00FD7086"/>
    <w:rsid w:val="00FE0304"/>
    <w:rsid w:val="00FE03BF"/>
    <w:rsid w:val="00FE4A74"/>
    <w:rsid w:val="00FE53AE"/>
    <w:rsid w:val="00FE5757"/>
    <w:rsid w:val="00FE5825"/>
    <w:rsid w:val="00FF0CCA"/>
    <w:rsid w:val="00FF24F7"/>
    <w:rsid w:val="00FF6550"/>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692"/>
  <w15:docId w15:val="{AEA75AAF-FBE5-41D2-AB01-88C4061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22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F7696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2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A52"/>
    <w:rPr>
      <w:rFonts w:ascii="Tahoma" w:hAnsi="Tahoma" w:cs="Tahoma"/>
      <w:sz w:val="16"/>
      <w:szCs w:val="16"/>
    </w:rPr>
  </w:style>
  <w:style w:type="character" w:styleId="PlaceholderText">
    <w:name w:val="Placeholder Text"/>
    <w:basedOn w:val="DefaultParagraphFont"/>
    <w:uiPriority w:val="99"/>
    <w:semiHidden/>
    <w:rsid w:val="00F34D50"/>
    <w:rPr>
      <w:color w:val="808080"/>
    </w:rPr>
  </w:style>
  <w:style w:type="character" w:styleId="Hyperlink">
    <w:name w:val="Hyperlink"/>
    <w:basedOn w:val="DefaultParagraphFont"/>
    <w:uiPriority w:val="99"/>
    <w:unhideWhenUsed/>
    <w:rsid w:val="001C6461"/>
    <w:rPr>
      <w:color w:val="0000FF" w:themeColor="hyperlink"/>
      <w:u w:val="single"/>
    </w:rPr>
  </w:style>
  <w:style w:type="paragraph" w:styleId="ListParagraph">
    <w:name w:val="List Paragraph"/>
    <w:basedOn w:val="Normal"/>
    <w:uiPriority w:val="34"/>
    <w:qFormat/>
    <w:rsid w:val="001C6461"/>
    <w:pPr>
      <w:ind w:left="720"/>
      <w:contextualSpacing/>
    </w:pPr>
  </w:style>
  <w:style w:type="character" w:customStyle="1" w:styleId="Heading1Char">
    <w:name w:val="Heading 1 Char"/>
    <w:basedOn w:val="DefaultParagraphFont"/>
    <w:link w:val="Heading1"/>
    <w:uiPriority w:val="9"/>
    <w:rsid w:val="009225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22515"/>
    <w:pPr>
      <w:outlineLvl w:val="9"/>
    </w:pPr>
  </w:style>
  <w:style w:type="paragraph" w:styleId="TOC1">
    <w:name w:val="toc 1"/>
    <w:basedOn w:val="Normal"/>
    <w:next w:val="Normal"/>
    <w:autoRedefine/>
    <w:uiPriority w:val="39"/>
    <w:unhideWhenUsed/>
    <w:rsid w:val="00922515"/>
    <w:pPr>
      <w:spacing w:after="100"/>
    </w:pPr>
  </w:style>
  <w:style w:type="character" w:customStyle="1" w:styleId="Heading2Char">
    <w:name w:val="Heading 2 Char"/>
    <w:basedOn w:val="DefaultParagraphFont"/>
    <w:link w:val="Heading2"/>
    <w:uiPriority w:val="9"/>
    <w:semiHidden/>
    <w:rsid w:val="0092251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22515"/>
    <w:pPr>
      <w:spacing w:after="100"/>
      <w:ind w:left="220"/>
    </w:pPr>
  </w:style>
  <w:style w:type="paragraph" w:styleId="Header">
    <w:name w:val="header"/>
    <w:basedOn w:val="Normal"/>
    <w:link w:val="HeaderChar"/>
    <w:uiPriority w:val="99"/>
    <w:unhideWhenUsed/>
    <w:rsid w:val="00E959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993"/>
  </w:style>
  <w:style w:type="paragraph" w:styleId="Footer">
    <w:name w:val="footer"/>
    <w:basedOn w:val="Normal"/>
    <w:link w:val="FooterChar"/>
    <w:uiPriority w:val="99"/>
    <w:unhideWhenUsed/>
    <w:rsid w:val="00E959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993"/>
  </w:style>
  <w:style w:type="paragraph" w:customStyle="1" w:styleId="Default">
    <w:name w:val="Default"/>
    <w:rsid w:val="00932AF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eference">
    <w:name w:val="Reference"/>
    <w:basedOn w:val="Normal"/>
    <w:rsid w:val="001C2F55"/>
    <w:pPr>
      <w:spacing w:after="0" w:line="240" w:lineRule="auto"/>
      <w:ind w:left="720" w:hanging="720"/>
      <w:outlineLvl w:val="0"/>
    </w:pPr>
    <w:rPr>
      <w:rFonts w:ascii="Times New Roman" w:eastAsia="Batang" w:hAnsi="Times New Roman" w:cs="Times New Roman"/>
      <w:sz w:val="24"/>
      <w:szCs w:val="20"/>
    </w:rPr>
  </w:style>
  <w:style w:type="paragraph" w:styleId="BodyTextIndent2">
    <w:name w:val="Body Text Indent 2"/>
    <w:basedOn w:val="Normal"/>
    <w:link w:val="BodyTextIndent2Char"/>
    <w:rsid w:val="001C2F55"/>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1C2F55"/>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C489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9C4892"/>
    <w:rPr>
      <w:color w:val="5A5A5A" w:themeColor="text1" w:themeTint="A5"/>
      <w:spacing w:val="15"/>
    </w:rPr>
  </w:style>
  <w:style w:type="paragraph" w:styleId="TOC3">
    <w:name w:val="toc 3"/>
    <w:basedOn w:val="Normal"/>
    <w:next w:val="Normal"/>
    <w:autoRedefine/>
    <w:uiPriority w:val="39"/>
    <w:unhideWhenUsed/>
    <w:rsid w:val="00D05DDB"/>
    <w:pPr>
      <w:spacing w:after="100" w:line="259" w:lineRule="auto"/>
      <w:ind w:left="440"/>
    </w:pPr>
    <w:rPr>
      <w:rFonts w:cs="Times New Roman"/>
    </w:rPr>
  </w:style>
  <w:style w:type="character" w:customStyle="1" w:styleId="Heading4Char">
    <w:name w:val="Heading 4 Char"/>
    <w:basedOn w:val="DefaultParagraphFont"/>
    <w:link w:val="Heading4"/>
    <w:uiPriority w:val="9"/>
    <w:semiHidden/>
    <w:rsid w:val="00F7696E"/>
    <w:rPr>
      <w:rFonts w:asciiTheme="majorHAnsi" w:eastAsiaTheme="majorEastAsia" w:hAnsiTheme="majorHAnsi" w:cstheme="majorBidi"/>
      <w:i/>
      <w:iCs/>
      <w:color w:val="365F91" w:themeColor="accent1" w:themeShade="BF"/>
    </w:rPr>
  </w:style>
  <w:style w:type="paragraph" w:styleId="FootnoteText">
    <w:name w:val="footnote text"/>
    <w:basedOn w:val="Normal"/>
    <w:link w:val="FootnoteTextChar"/>
    <w:uiPriority w:val="99"/>
    <w:semiHidden/>
    <w:unhideWhenUsed/>
    <w:rsid w:val="006B7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74CA"/>
    <w:rPr>
      <w:sz w:val="20"/>
      <w:szCs w:val="20"/>
    </w:rPr>
  </w:style>
  <w:style w:type="character" w:styleId="FootnoteReference">
    <w:name w:val="footnote reference"/>
    <w:basedOn w:val="DefaultParagraphFont"/>
    <w:uiPriority w:val="99"/>
    <w:semiHidden/>
    <w:unhideWhenUsed/>
    <w:rsid w:val="006B74CA"/>
    <w:rPr>
      <w:vertAlign w:val="superscript"/>
    </w:rPr>
  </w:style>
  <w:style w:type="character" w:styleId="FollowedHyperlink">
    <w:name w:val="FollowedHyperlink"/>
    <w:basedOn w:val="DefaultParagraphFont"/>
    <w:uiPriority w:val="99"/>
    <w:semiHidden/>
    <w:unhideWhenUsed/>
    <w:rsid w:val="00191E64"/>
    <w:rPr>
      <w:color w:val="800080" w:themeColor="followedHyperlink"/>
      <w:u w:val="single"/>
    </w:rPr>
  </w:style>
  <w:style w:type="character" w:styleId="CommentReference">
    <w:name w:val="annotation reference"/>
    <w:basedOn w:val="DefaultParagraphFont"/>
    <w:uiPriority w:val="99"/>
    <w:semiHidden/>
    <w:unhideWhenUsed/>
    <w:rsid w:val="0073554D"/>
    <w:rPr>
      <w:sz w:val="16"/>
      <w:szCs w:val="16"/>
    </w:rPr>
  </w:style>
  <w:style w:type="paragraph" w:styleId="CommentText">
    <w:name w:val="annotation text"/>
    <w:basedOn w:val="Normal"/>
    <w:link w:val="CommentTextChar"/>
    <w:uiPriority w:val="99"/>
    <w:semiHidden/>
    <w:unhideWhenUsed/>
    <w:rsid w:val="0073554D"/>
    <w:pPr>
      <w:spacing w:line="240" w:lineRule="auto"/>
    </w:pPr>
    <w:rPr>
      <w:sz w:val="20"/>
      <w:szCs w:val="20"/>
    </w:rPr>
  </w:style>
  <w:style w:type="character" w:customStyle="1" w:styleId="CommentTextChar">
    <w:name w:val="Comment Text Char"/>
    <w:basedOn w:val="DefaultParagraphFont"/>
    <w:link w:val="CommentText"/>
    <w:uiPriority w:val="99"/>
    <w:semiHidden/>
    <w:rsid w:val="0073554D"/>
    <w:rPr>
      <w:sz w:val="20"/>
      <w:szCs w:val="20"/>
    </w:rPr>
  </w:style>
  <w:style w:type="paragraph" w:styleId="CommentSubject">
    <w:name w:val="annotation subject"/>
    <w:basedOn w:val="CommentText"/>
    <w:next w:val="CommentText"/>
    <w:link w:val="CommentSubjectChar"/>
    <w:uiPriority w:val="99"/>
    <w:semiHidden/>
    <w:unhideWhenUsed/>
    <w:rsid w:val="0073554D"/>
    <w:rPr>
      <w:b/>
      <w:bCs/>
    </w:rPr>
  </w:style>
  <w:style w:type="character" w:customStyle="1" w:styleId="CommentSubjectChar">
    <w:name w:val="Comment Subject Char"/>
    <w:basedOn w:val="CommentTextChar"/>
    <w:link w:val="CommentSubject"/>
    <w:uiPriority w:val="99"/>
    <w:semiHidden/>
    <w:rsid w:val="0073554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676145">
      <w:bodyDiv w:val="1"/>
      <w:marLeft w:val="0"/>
      <w:marRight w:val="0"/>
      <w:marTop w:val="0"/>
      <w:marBottom w:val="0"/>
      <w:divBdr>
        <w:top w:val="none" w:sz="0" w:space="0" w:color="auto"/>
        <w:left w:val="none" w:sz="0" w:space="0" w:color="auto"/>
        <w:bottom w:val="none" w:sz="0" w:space="0" w:color="auto"/>
        <w:right w:val="none" w:sz="0" w:space="0" w:color="auto"/>
      </w:divBdr>
    </w:div>
    <w:div w:id="156195797">
      <w:bodyDiv w:val="1"/>
      <w:marLeft w:val="0"/>
      <w:marRight w:val="0"/>
      <w:marTop w:val="0"/>
      <w:marBottom w:val="0"/>
      <w:divBdr>
        <w:top w:val="none" w:sz="0" w:space="0" w:color="auto"/>
        <w:left w:val="none" w:sz="0" w:space="0" w:color="auto"/>
        <w:bottom w:val="none" w:sz="0" w:space="0" w:color="auto"/>
        <w:right w:val="none" w:sz="0" w:space="0" w:color="auto"/>
      </w:divBdr>
    </w:div>
    <w:div w:id="249775848">
      <w:bodyDiv w:val="1"/>
      <w:marLeft w:val="0"/>
      <w:marRight w:val="0"/>
      <w:marTop w:val="0"/>
      <w:marBottom w:val="0"/>
      <w:divBdr>
        <w:top w:val="none" w:sz="0" w:space="0" w:color="auto"/>
        <w:left w:val="none" w:sz="0" w:space="0" w:color="auto"/>
        <w:bottom w:val="none" w:sz="0" w:space="0" w:color="auto"/>
        <w:right w:val="none" w:sz="0" w:space="0" w:color="auto"/>
      </w:divBdr>
    </w:div>
    <w:div w:id="305208723">
      <w:bodyDiv w:val="1"/>
      <w:marLeft w:val="0"/>
      <w:marRight w:val="0"/>
      <w:marTop w:val="0"/>
      <w:marBottom w:val="0"/>
      <w:divBdr>
        <w:top w:val="none" w:sz="0" w:space="0" w:color="auto"/>
        <w:left w:val="none" w:sz="0" w:space="0" w:color="auto"/>
        <w:bottom w:val="none" w:sz="0" w:space="0" w:color="auto"/>
        <w:right w:val="none" w:sz="0" w:space="0" w:color="auto"/>
      </w:divBdr>
    </w:div>
    <w:div w:id="342896645">
      <w:bodyDiv w:val="1"/>
      <w:marLeft w:val="0"/>
      <w:marRight w:val="0"/>
      <w:marTop w:val="0"/>
      <w:marBottom w:val="0"/>
      <w:divBdr>
        <w:top w:val="none" w:sz="0" w:space="0" w:color="auto"/>
        <w:left w:val="none" w:sz="0" w:space="0" w:color="auto"/>
        <w:bottom w:val="none" w:sz="0" w:space="0" w:color="auto"/>
        <w:right w:val="none" w:sz="0" w:space="0" w:color="auto"/>
      </w:divBdr>
    </w:div>
    <w:div w:id="500897696">
      <w:bodyDiv w:val="1"/>
      <w:marLeft w:val="0"/>
      <w:marRight w:val="0"/>
      <w:marTop w:val="0"/>
      <w:marBottom w:val="0"/>
      <w:divBdr>
        <w:top w:val="none" w:sz="0" w:space="0" w:color="auto"/>
        <w:left w:val="none" w:sz="0" w:space="0" w:color="auto"/>
        <w:bottom w:val="none" w:sz="0" w:space="0" w:color="auto"/>
        <w:right w:val="none" w:sz="0" w:space="0" w:color="auto"/>
      </w:divBdr>
    </w:div>
    <w:div w:id="806511675">
      <w:bodyDiv w:val="1"/>
      <w:marLeft w:val="0"/>
      <w:marRight w:val="0"/>
      <w:marTop w:val="0"/>
      <w:marBottom w:val="0"/>
      <w:divBdr>
        <w:top w:val="none" w:sz="0" w:space="0" w:color="auto"/>
        <w:left w:val="none" w:sz="0" w:space="0" w:color="auto"/>
        <w:bottom w:val="none" w:sz="0" w:space="0" w:color="auto"/>
        <w:right w:val="none" w:sz="0" w:space="0" w:color="auto"/>
      </w:divBdr>
    </w:div>
    <w:div w:id="1055272314">
      <w:bodyDiv w:val="1"/>
      <w:marLeft w:val="0"/>
      <w:marRight w:val="0"/>
      <w:marTop w:val="0"/>
      <w:marBottom w:val="0"/>
      <w:divBdr>
        <w:top w:val="none" w:sz="0" w:space="0" w:color="auto"/>
        <w:left w:val="none" w:sz="0" w:space="0" w:color="auto"/>
        <w:bottom w:val="none" w:sz="0" w:space="0" w:color="auto"/>
        <w:right w:val="none" w:sz="0" w:space="0" w:color="auto"/>
      </w:divBdr>
    </w:div>
    <w:div w:id="1310283889">
      <w:bodyDiv w:val="1"/>
      <w:marLeft w:val="0"/>
      <w:marRight w:val="0"/>
      <w:marTop w:val="0"/>
      <w:marBottom w:val="0"/>
      <w:divBdr>
        <w:top w:val="none" w:sz="0" w:space="0" w:color="auto"/>
        <w:left w:val="none" w:sz="0" w:space="0" w:color="auto"/>
        <w:bottom w:val="none" w:sz="0" w:space="0" w:color="auto"/>
        <w:right w:val="none" w:sz="0" w:space="0" w:color="auto"/>
      </w:divBdr>
    </w:div>
    <w:div w:id="1420178819">
      <w:bodyDiv w:val="1"/>
      <w:marLeft w:val="0"/>
      <w:marRight w:val="0"/>
      <w:marTop w:val="0"/>
      <w:marBottom w:val="0"/>
      <w:divBdr>
        <w:top w:val="none" w:sz="0" w:space="0" w:color="auto"/>
        <w:left w:val="none" w:sz="0" w:space="0" w:color="auto"/>
        <w:bottom w:val="none" w:sz="0" w:space="0" w:color="auto"/>
        <w:right w:val="none" w:sz="0" w:space="0" w:color="auto"/>
      </w:divBdr>
    </w:div>
    <w:div w:id="1519004347">
      <w:bodyDiv w:val="1"/>
      <w:marLeft w:val="0"/>
      <w:marRight w:val="0"/>
      <w:marTop w:val="0"/>
      <w:marBottom w:val="0"/>
      <w:divBdr>
        <w:top w:val="none" w:sz="0" w:space="0" w:color="auto"/>
        <w:left w:val="none" w:sz="0" w:space="0" w:color="auto"/>
        <w:bottom w:val="none" w:sz="0" w:space="0" w:color="auto"/>
        <w:right w:val="none" w:sz="0" w:space="0" w:color="auto"/>
      </w:divBdr>
    </w:div>
    <w:div w:id="1561669796">
      <w:bodyDiv w:val="1"/>
      <w:marLeft w:val="0"/>
      <w:marRight w:val="0"/>
      <w:marTop w:val="0"/>
      <w:marBottom w:val="0"/>
      <w:divBdr>
        <w:top w:val="none" w:sz="0" w:space="0" w:color="auto"/>
        <w:left w:val="none" w:sz="0" w:space="0" w:color="auto"/>
        <w:bottom w:val="none" w:sz="0" w:space="0" w:color="auto"/>
        <w:right w:val="none" w:sz="0" w:space="0" w:color="auto"/>
      </w:divBdr>
    </w:div>
    <w:div w:id="1645694773">
      <w:bodyDiv w:val="1"/>
      <w:marLeft w:val="0"/>
      <w:marRight w:val="0"/>
      <w:marTop w:val="0"/>
      <w:marBottom w:val="0"/>
      <w:divBdr>
        <w:top w:val="none" w:sz="0" w:space="0" w:color="auto"/>
        <w:left w:val="none" w:sz="0" w:space="0" w:color="auto"/>
        <w:bottom w:val="none" w:sz="0" w:space="0" w:color="auto"/>
        <w:right w:val="none" w:sz="0" w:space="0" w:color="auto"/>
      </w:divBdr>
    </w:div>
    <w:div w:id="1675839401">
      <w:bodyDiv w:val="1"/>
      <w:marLeft w:val="0"/>
      <w:marRight w:val="0"/>
      <w:marTop w:val="0"/>
      <w:marBottom w:val="0"/>
      <w:divBdr>
        <w:top w:val="none" w:sz="0" w:space="0" w:color="auto"/>
        <w:left w:val="none" w:sz="0" w:space="0" w:color="auto"/>
        <w:bottom w:val="none" w:sz="0" w:space="0" w:color="auto"/>
        <w:right w:val="none" w:sz="0" w:space="0" w:color="auto"/>
      </w:divBdr>
    </w:div>
    <w:div w:id="1700397489">
      <w:bodyDiv w:val="1"/>
      <w:marLeft w:val="0"/>
      <w:marRight w:val="0"/>
      <w:marTop w:val="0"/>
      <w:marBottom w:val="0"/>
      <w:divBdr>
        <w:top w:val="none" w:sz="0" w:space="0" w:color="auto"/>
        <w:left w:val="none" w:sz="0" w:space="0" w:color="auto"/>
        <w:bottom w:val="none" w:sz="0" w:space="0" w:color="auto"/>
        <w:right w:val="none" w:sz="0" w:space="0" w:color="auto"/>
      </w:divBdr>
    </w:div>
    <w:div w:id="1925070124">
      <w:bodyDiv w:val="1"/>
      <w:marLeft w:val="0"/>
      <w:marRight w:val="0"/>
      <w:marTop w:val="0"/>
      <w:marBottom w:val="0"/>
      <w:divBdr>
        <w:top w:val="none" w:sz="0" w:space="0" w:color="auto"/>
        <w:left w:val="none" w:sz="0" w:space="0" w:color="auto"/>
        <w:bottom w:val="none" w:sz="0" w:space="0" w:color="auto"/>
        <w:right w:val="none" w:sz="0" w:space="0" w:color="auto"/>
      </w:divBdr>
    </w:div>
    <w:div w:id="1956448833">
      <w:bodyDiv w:val="1"/>
      <w:marLeft w:val="0"/>
      <w:marRight w:val="0"/>
      <w:marTop w:val="0"/>
      <w:marBottom w:val="0"/>
      <w:divBdr>
        <w:top w:val="none" w:sz="0" w:space="0" w:color="auto"/>
        <w:left w:val="none" w:sz="0" w:space="0" w:color="auto"/>
        <w:bottom w:val="none" w:sz="0" w:space="0" w:color="auto"/>
        <w:right w:val="none" w:sz="0" w:space="0" w:color="auto"/>
      </w:divBdr>
    </w:div>
    <w:div w:id="1957172715">
      <w:bodyDiv w:val="1"/>
      <w:marLeft w:val="0"/>
      <w:marRight w:val="0"/>
      <w:marTop w:val="0"/>
      <w:marBottom w:val="0"/>
      <w:divBdr>
        <w:top w:val="none" w:sz="0" w:space="0" w:color="auto"/>
        <w:left w:val="none" w:sz="0" w:space="0" w:color="auto"/>
        <w:bottom w:val="none" w:sz="0" w:space="0" w:color="auto"/>
        <w:right w:val="none" w:sz="0" w:space="0" w:color="auto"/>
      </w:divBdr>
    </w:div>
    <w:div w:id="1985819293">
      <w:bodyDiv w:val="1"/>
      <w:marLeft w:val="0"/>
      <w:marRight w:val="0"/>
      <w:marTop w:val="0"/>
      <w:marBottom w:val="0"/>
      <w:divBdr>
        <w:top w:val="none" w:sz="0" w:space="0" w:color="auto"/>
        <w:left w:val="none" w:sz="0" w:space="0" w:color="auto"/>
        <w:bottom w:val="none" w:sz="0" w:space="0" w:color="auto"/>
        <w:right w:val="none" w:sz="0" w:space="0" w:color="auto"/>
      </w:divBdr>
    </w:div>
    <w:div w:id="2034458197">
      <w:bodyDiv w:val="1"/>
      <w:marLeft w:val="0"/>
      <w:marRight w:val="0"/>
      <w:marTop w:val="0"/>
      <w:marBottom w:val="0"/>
      <w:divBdr>
        <w:top w:val="none" w:sz="0" w:space="0" w:color="auto"/>
        <w:left w:val="none" w:sz="0" w:space="0" w:color="auto"/>
        <w:bottom w:val="none" w:sz="0" w:space="0" w:color="auto"/>
        <w:right w:val="none" w:sz="0" w:space="0" w:color="auto"/>
      </w:divBdr>
    </w:div>
    <w:div w:id="2042438226">
      <w:bodyDiv w:val="1"/>
      <w:marLeft w:val="0"/>
      <w:marRight w:val="0"/>
      <w:marTop w:val="0"/>
      <w:marBottom w:val="0"/>
      <w:divBdr>
        <w:top w:val="none" w:sz="0" w:space="0" w:color="auto"/>
        <w:left w:val="none" w:sz="0" w:space="0" w:color="auto"/>
        <w:bottom w:val="none" w:sz="0" w:space="0" w:color="auto"/>
        <w:right w:val="none" w:sz="0" w:space="0" w:color="auto"/>
      </w:divBdr>
    </w:div>
    <w:div w:id="2054883548">
      <w:bodyDiv w:val="1"/>
      <w:marLeft w:val="0"/>
      <w:marRight w:val="0"/>
      <w:marTop w:val="0"/>
      <w:marBottom w:val="0"/>
      <w:divBdr>
        <w:top w:val="none" w:sz="0" w:space="0" w:color="auto"/>
        <w:left w:val="none" w:sz="0" w:space="0" w:color="auto"/>
        <w:bottom w:val="none" w:sz="0" w:space="0" w:color="auto"/>
        <w:right w:val="none" w:sz="0" w:space="0" w:color="auto"/>
      </w:divBdr>
    </w:div>
    <w:div w:id="213964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mis.org/rmis_login.php?action=Login&amp;system=cwt" TargetMode="External"/><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hyperlink" Target="https://github.com/petemchugh/FRAMBuilder/tree/master/CTC%20CAS%20Documentation" TargetMode="External"/><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github.com/petemchugh/FRAMBuilder/blob/master/2016ChinFRAMBP_StockProfiles012816_Protected.xlsx"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github.com/petemchugh/FRAMBuilder/blob/master/BellinghamBayEvaluation(May2016_Split).xlsx"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github.com/petemchugh/FRAMBuilder/blob/master/CTC%20CAS%20Documentation/CAS%20Design%20Spec.doc" TargetMode="External"/><Relationship Id="rId29" Type="http://schemas.openxmlformats.org/officeDocument/2006/relationships/hyperlink" Target="https://github.com/petemchugh/FRAMBuilder/blob/master/CTC%20CAS%20Documentation/CAS%20Design%20Spec.doc"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github.com/petemchugh/FRAMBuilder/blob/master/CalibInputs_May262016.xlsx"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www.pcouncil.org/wp-content/uploads/2015/10/D2_Att2_FRAM_Growth_Meth_Nov2015BB.pdf" TargetMode="External"/><Relationship Id="rId36" Type="http://schemas.microsoft.com/office/2011/relationships/people" Target="people.xml"/><Relationship Id="rId10" Type="http://schemas.openxmlformats.org/officeDocument/2006/relationships/image" Target="media/image16.png"/><Relationship Id="rId19" Type="http://schemas.openxmlformats.org/officeDocument/2006/relationships/image" Target="media/image8.png"/><Relationship Id="rId31" Type="http://schemas.openxmlformats.org/officeDocument/2006/relationships/hyperlink" Target="https://github.com/petemchugh/FRAMBuilder/blob/master/weighting_SKSSKF.xls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26D49D-361F-4163-A8ED-17E52E8DF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2117</TotalTime>
  <Pages>29</Pages>
  <Words>8130</Words>
  <Characters>46343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FRAMBuilder 2.0</vt:lpstr>
    </vt:vector>
  </TitlesOfParts>
  <Company>South Fork Research, Inc</Company>
  <LinksUpToDate>false</LinksUpToDate>
  <CharactersWithSpaces>54365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FRAMBuilder 2.0</dc:title>
  <dc:subject>Program documentation &amp; processing steps for preparing coded-wire tag data for Chinook FRAM base period calibration</dc:subject>
  <dc:creator>The Chinook FRAM Base Period Workgroup, June 2017</dc:creator>
  <cp:lastModifiedBy>Carey, Jonathan D (DFW)</cp:lastModifiedBy>
  <cp:revision>138</cp:revision>
  <cp:lastPrinted>2013-07-18T16:14:00Z</cp:lastPrinted>
  <dcterms:created xsi:type="dcterms:W3CDTF">2016-02-04T19:01:00Z</dcterms:created>
  <dcterms:modified xsi:type="dcterms:W3CDTF">2017-07-18T16:04:00Z</dcterms:modified>
</cp:coreProperties>
</file>