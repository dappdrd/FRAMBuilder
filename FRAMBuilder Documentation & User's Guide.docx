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776796"/>
        <w:docPartObj>
          <w:docPartGallery w:val="Cover Pages"/>
          <w:docPartUnique/>
        </w:docPartObj>
      </w:sdtPr>
      <w:sdtEndPr/>
      <w:sdtContent>
        <w:p w14:paraId="244299FB" w14:textId="77777777" w:rsidR="006C0756" w:rsidRPr="001635C4" w:rsidRDefault="00A04CB5">
          <w:r w:rsidRPr="001635C4">
            <w:t xml:space="preserve">  </w:t>
          </w:r>
        </w:p>
        <w:p w14:paraId="2A19FEFD" w14:textId="77777777" w:rsidR="006C0756" w:rsidRPr="001635C4" w:rsidRDefault="006C0756"/>
        <w:p w14:paraId="4257EA5B" w14:textId="77777777"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48133945" wp14:editId="2488DA72">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171057AE" w:rsidR="004B2AFA" w:rsidRDefault="00051297">
                                    <w:pPr>
                                      <w:rPr>
                                        <w:b/>
                                        <w:bCs/>
                                        <w:color w:val="808080" w:themeColor="text1" w:themeTint="7F"/>
                                        <w:sz w:val="32"/>
                                        <w:szCs w:val="32"/>
                                      </w:rPr>
                                    </w:pPr>
                                    <w:del w:id="0" w:author="Carey, Jonathan D (DFW)" w:date="2017-06-29T11:31:00Z">
                                      <w:r w:rsidDel="00051297">
                                        <w:rPr>
                                          <w:b/>
                                          <w:bCs/>
                                          <w:color w:val="808080" w:themeColor="text1" w:themeTint="7F"/>
                                          <w:sz w:val="32"/>
                                          <w:szCs w:val="32"/>
                                        </w:rPr>
                                        <w:delText>The Chinook FRAM Base Period Workgroup, June 2016</w:delText>
                                      </w:r>
                                    </w:del>
                                    <w:ins w:id="1" w:author="Carey, Jonathan D (DFW)" w:date="2017-06-29T11:31:00Z">
                                      <w:r>
                                        <w:rPr>
                                          <w:b/>
                                          <w:bCs/>
                                          <w:color w:val="808080" w:themeColor="text1" w:themeTint="7F"/>
                                          <w:sz w:val="32"/>
                                          <w:szCs w:val="32"/>
                                        </w:rPr>
                                        <w:t>The Chinook FRAM Base Period Workgroup, June 201</w:t>
                                      </w:r>
                                      <w:r>
                                        <w:rPr>
                                          <w:b/>
                                          <w:bCs/>
                                          <w:color w:val="808080" w:themeColor="text1" w:themeTint="7F"/>
                                          <w:sz w:val="32"/>
                                          <w:szCs w:val="32"/>
                                        </w:rPr>
                                        <w:t>7</w:t>
                                      </w:r>
                                    </w:ins>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48133945"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171057AE" w:rsidR="004B2AFA" w:rsidRDefault="00051297">
                              <w:pPr>
                                <w:rPr>
                                  <w:b/>
                                  <w:bCs/>
                                  <w:color w:val="808080" w:themeColor="text1" w:themeTint="7F"/>
                                  <w:sz w:val="32"/>
                                  <w:szCs w:val="32"/>
                                </w:rPr>
                              </w:pPr>
                              <w:del w:id="2" w:author="Carey, Jonathan D (DFW)" w:date="2017-06-29T11:31:00Z">
                                <w:r w:rsidDel="00051297">
                                  <w:rPr>
                                    <w:b/>
                                    <w:bCs/>
                                    <w:color w:val="808080" w:themeColor="text1" w:themeTint="7F"/>
                                    <w:sz w:val="32"/>
                                    <w:szCs w:val="32"/>
                                  </w:rPr>
                                  <w:delText>The Chinook FRAM Base Period Workgroup, June 2016</w:delText>
                                </w:r>
                              </w:del>
                              <w:ins w:id="3" w:author="Carey, Jonathan D (DFW)" w:date="2017-06-29T11:31:00Z">
                                <w:r>
                                  <w:rPr>
                                    <w:b/>
                                    <w:bCs/>
                                    <w:color w:val="808080" w:themeColor="text1" w:themeTint="7F"/>
                                    <w:sz w:val="32"/>
                                    <w:szCs w:val="32"/>
                                  </w:rPr>
                                  <w:t>The Chinook FRAM Base Period Workgroup, June 201</w:t>
                                </w:r>
                                <w:r>
                                  <w:rPr>
                                    <w:b/>
                                    <w:bCs/>
                                    <w:color w:val="808080" w:themeColor="text1" w:themeTint="7F"/>
                                    <w:sz w:val="32"/>
                                    <w:szCs w:val="32"/>
                                  </w:rPr>
                                  <w:t>7</w:t>
                                </w:r>
                              </w:ins>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p w14:paraId="41C6729C" w14:textId="77777777" w:rsidR="006C0756" w:rsidRPr="001635C4" w:rsidRDefault="006C0756">
      <w:pPr>
        <w:pStyle w:val="TOCHeading"/>
        <w:rPr>
          <w:sz w:val="22"/>
          <w:szCs w:val="22"/>
        </w:rPr>
      </w:pPr>
    </w:p>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14:paraId="7527A46F" w14:textId="77777777" w:rsidR="00D05DDB" w:rsidRPr="001635C4" w:rsidRDefault="00D05DDB">
          <w:pPr>
            <w:pStyle w:val="TOCHeading"/>
            <w:rPr>
              <w:sz w:val="22"/>
              <w:szCs w:val="22"/>
            </w:rPr>
          </w:pPr>
          <w:r w:rsidRPr="001635C4">
            <w:rPr>
              <w:sz w:val="22"/>
              <w:szCs w:val="22"/>
            </w:rPr>
            <w:t>Contents</w:t>
          </w:r>
        </w:p>
        <w:p w14:paraId="3424F36D" w14:textId="77777777" w:rsidR="00445BC0"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453861376" w:history="1">
            <w:r w:rsidR="00445BC0" w:rsidRPr="00B742EE">
              <w:rPr>
                <w:rStyle w:val="Hyperlink"/>
                <w:b/>
                <w:noProof/>
              </w:rPr>
              <w:t>1.</w:t>
            </w:r>
            <w:r w:rsidR="00445BC0">
              <w:rPr>
                <w:noProof/>
              </w:rPr>
              <w:tab/>
            </w:r>
            <w:r w:rsidR="00445BC0" w:rsidRPr="00B742EE">
              <w:rPr>
                <w:rStyle w:val="Hyperlink"/>
                <w:b/>
                <w:noProof/>
              </w:rPr>
              <w:t>Background and purpose</w:t>
            </w:r>
            <w:r w:rsidR="00445BC0">
              <w:rPr>
                <w:noProof/>
                <w:webHidden/>
              </w:rPr>
              <w:tab/>
            </w:r>
            <w:r w:rsidR="00445BC0">
              <w:rPr>
                <w:noProof/>
                <w:webHidden/>
              </w:rPr>
              <w:fldChar w:fldCharType="begin"/>
            </w:r>
            <w:r w:rsidR="00445BC0">
              <w:rPr>
                <w:noProof/>
                <w:webHidden/>
              </w:rPr>
              <w:instrText xml:space="preserve"> PAGEREF _Toc453861376 \h </w:instrText>
            </w:r>
            <w:r w:rsidR="00445BC0">
              <w:rPr>
                <w:noProof/>
                <w:webHidden/>
              </w:rPr>
            </w:r>
            <w:r w:rsidR="00445BC0">
              <w:rPr>
                <w:noProof/>
                <w:webHidden/>
              </w:rPr>
              <w:fldChar w:fldCharType="separate"/>
            </w:r>
            <w:r w:rsidR="00445BC0">
              <w:rPr>
                <w:noProof/>
                <w:webHidden/>
              </w:rPr>
              <w:t>2</w:t>
            </w:r>
            <w:r w:rsidR="00445BC0">
              <w:rPr>
                <w:noProof/>
                <w:webHidden/>
              </w:rPr>
              <w:fldChar w:fldCharType="end"/>
            </w:r>
          </w:hyperlink>
        </w:p>
        <w:p w14:paraId="089B5E8A" w14:textId="77777777" w:rsidR="00445BC0" w:rsidRDefault="00156584">
          <w:pPr>
            <w:pStyle w:val="TOC1"/>
            <w:tabs>
              <w:tab w:val="left" w:pos="440"/>
              <w:tab w:val="right" w:leader="dot" w:pos="9350"/>
            </w:tabs>
            <w:rPr>
              <w:noProof/>
            </w:rPr>
          </w:pPr>
          <w:hyperlink w:anchor="_Toc453861377" w:history="1">
            <w:r w:rsidR="00445BC0" w:rsidRPr="00B742EE">
              <w:rPr>
                <w:rStyle w:val="Hyperlink"/>
                <w:b/>
                <w:noProof/>
              </w:rPr>
              <w:t>2.</w:t>
            </w:r>
            <w:r w:rsidR="00445BC0">
              <w:rPr>
                <w:noProof/>
              </w:rPr>
              <w:tab/>
            </w:r>
            <w:r w:rsidR="00445BC0" w:rsidRPr="00B742EE">
              <w:rPr>
                <w:rStyle w:val="Hyperlink"/>
                <w:b/>
                <w:noProof/>
              </w:rPr>
              <w:t>Overview of the process</w:t>
            </w:r>
            <w:r w:rsidR="00445BC0">
              <w:rPr>
                <w:noProof/>
                <w:webHidden/>
              </w:rPr>
              <w:tab/>
            </w:r>
            <w:r w:rsidR="00445BC0">
              <w:rPr>
                <w:noProof/>
                <w:webHidden/>
              </w:rPr>
              <w:fldChar w:fldCharType="begin"/>
            </w:r>
            <w:r w:rsidR="00445BC0">
              <w:rPr>
                <w:noProof/>
                <w:webHidden/>
              </w:rPr>
              <w:instrText xml:space="preserve"> PAGEREF _Toc453861377 \h </w:instrText>
            </w:r>
            <w:r w:rsidR="00445BC0">
              <w:rPr>
                <w:noProof/>
                <w:webHidden/>
              </w:rPr>
            </w:r>
            <w:r w:rsidR="00445BC0">
              <w:rPr>
                <w:noProof/>
                <w:webHidden/>
              </w:rPr>
              <w:fldChar w:fldCharType="separate"/>
            </w:r>
            <w:r w:rsidR="00445BC0">
              <w:rPr>
                <w:noProof/>
                <w:webHidden/>
              </w:rPr>
              <w:t>3</w:t>
            </w:r>
            <w:r w:rsidR="00445BC0">
              <w:rPr>
                <w:noProof/>
                <w:webHidden/>
              </w:rPr>
              <w:fldChar w:fldCharType="end"/>
            </w:r>
          </w:hyperlink>
        </w:p>
        <w:p w14:paraId="4B86819D" w14:textId="77777777" w:rsidR="00445BC0" w:rsidRDefault="00156584">
          <w:pPr>
            <w:pStyle w:val="TOC1"/>
            <w:tabs>
              <w:tab w:val="left" w:pos="440"/>
              <w:tab w:val="right" w:leader="dot" w:pos="9350"/>
            </w:tabs>
            <w:rPr>
              <w:noProof/>
            </w:rPr>
          </w:pPr>
          <w:hyperlink w:anchor="_Toc453861378" w:history="1">
            <w:r w:rsidR="00445BC0" w:rsidRPr="00B742EE">
              <w:rPr>
                <w:rStyle w:val="Hyperlink"/>
                <w:b/>
                <w:noProof/>
              </w:rPr>
              <w:t>3.</w:t>
            </w:r>
            <w:r w:rsidR="00445BC0">
              <w:rPr>
                <w:noProof/>
              </w:rPr>
              <w:tab/>
            </w:r>
            <w:r w:rsidR="00445BC0" w:rsidRPr="00B742EE">
              <w:rPr>
                <w:rStyle w:val="Hyperlink"/>
                <w:b/>
                <w:noProof/>
              </w:rPr>
              <w:t>Required programs and data files</w:t>
            </w:r>
            <w:r w:rsidR="00445BC0">
              <w:rPr>
                <w:noProof/>
                <w:webHidden/>
              </w:rPr>
              <w:tab/>
            </w:r>
            <w:r w:rsidR="00445BC0">
              <w:rPr>
                <w:noProof/>
                <w:webHidden/>
              </w:rPr>
              <w:fldChar w:fldCharType="begin"/>
            </w:r>
            <w:r w:rsidR="00445BC0">
              <w:rPr>
                <w:noProof/>
                <w:webHidden/>
              </w:rPr>
              <w:instrText xml:space="preserve"> PAGEREF _Toc453861378 \h </w:instrText>
            </w:r>
            <w:r w:rsidR="00445BC0">
              <w:rPr>
                <w:noProof/>
                <w:webHidden/>
              </w:rPr>
            </w:r>
            <w:r w:rsidR="00445BC0">
              <w:rPr>
                <w:noProof/>
                <w:webHidden/>
              </w:rPr>
              <w:fldChar w:fldCharType="separate"/>
            </w:r>
            <w:r w:rsidR="00445BC0">
              <w:rPr>
                <w:noProof/>
                <w:webHidden/>
              </w:rPr>
              <w:t>4</w:t>
            </w:r>
            <w:r w:rsidR="00445BC0">
              <w:rPr>
                <w:noProof/>
                <w:webHidden/>
              </w:rPr>
              <w:fldChar w:fldCharType="end"/>
            </w:r>
          </w:hyperlink>
        </w:p>
        <w:p w14:paraId="022747B2" w14:textId="77777777" w:rsidR="00445BC0" w:rsidRDefault="00156584">
          <w:pPr>
            <w:pStyle w:val="TOC1"/>
            <w:tabs>
              <w:tab w:val="left" w:pos="440"/>
              <w:tab w:val="right" w:leader="dot" w:pos="9350"/>
            </w:tabs>
            <w:rPr>
              <w:noProof/>
            </w:rPr>
          </w:pPr>
          <w:hyperlink w:anchor="_Toc453861379" w:history="1">
            <w:r w:rsidR="00445BC0" w:rsidRPr="00B742EE">
              <w:rPr>
                <w:rStyle w:val="Hyperlink"/>
                <w:b/>
                <w:noProof/>
              </w:rPr>
              <w:t>4.</w:t>
            </w:r>
            <w:r w:rsidR="00445BC0">
              <w:rPr>
                <w:noProof/>
              </w:rPr>
              <w:tab/>
            </w:r>
            <w:r w:rsidR="00445BC0" w:rsidRPr="00B742EE">
              <w:rPr>
                <w:rStyle w:val="Hyperlink"/>
                <w:b/>
                <w:noProof/>
              </w:rPr>
              <w:t>Step 1: Select tag groups</w:t>
            </w:r>
            <w:r w:rsidR="00445BC0">
              <w:rPr>
                <w:noProof/>
                <w:webHidden/>
              </w:rPr>
              <w:tab/>
            </w:r>
            <w:r w:rsidR="00445BC0">
              <w:rPr>
                <w:noProof/>
                <w:webHidden/>
              </w:rPr>
              <w:fldChar w:fldCharType="begin"/>
            </w:r>
            <w:r w:rsidR="00445BC0">
              <w:rPr>
                <w:noProof/>
                <w:webHidden/>
              </w:rPr>
              <w:instrText xml:space="preserve"> PAGEREF _Toc453861379 \h </w:instrText>
            </w:r>
            <w:r w:rsidR="00445BC0">
              <w:rPr>
                <w:noProof/>
                <w:webHidden/>
              </w:rPr>
            </w:r>
            <w:r w:rsidR="00445BC0">
              <w:rPr>
                <w:noProof/>
                <w:webHidden/>
              </w:rPr>
              <w:fldChar w:fldCharType="separate"/>
            </w:r>
            <w:r w:rsidR="00445BC0">
              <w:rPr>
                <w:noProof/>
                <w:webHidden/>
              </w:rPr>
              <w:t>5</w:t>
            </w:r>
            <w:r w:rsidR="00445BC0">
              <w:rPr>
                <w:noProof/>
                <w:webHidden/>
              </w:rPr>
              <w:fldChar w:fldCharType="end"/>
            </w:r>
          </w:hyperlink>
        </w:p>
        <w:p w14:paraId="37F61B1B" w14:textId="77777777" w:rsidR="00445BC0" w:rsidRDefault="00156584">
          <w:pPr>
            <w:pStyle w:val="TOC1"/>
            <w:tabs>
              <w:tab w:val="left" w:pos="440"/>
              <w:tab w:val="right" w:leader="dot" w:pos="9350"/>
            </w:tabs>
            <w:rPr>
              <w:noProof/>
            </w:rPr>
          </w:pPr>
          <w:hyperlink w:anchor="_Toc453861380" w:history="1">
            <w:r w:rsidR="00445BC0" w:rsidRPr="00B742EE">
              <w:rPr>
                <w:rStyle w:val="Hyperlink"/>
                <w:b/>
                <w:noProof/>
              </w:rPr>
              <w:t>5.</w:t>
            </w:r>
            <w:r w:rsidR="00445BC0">
              <w:rPr>
                <w:noProof/>
              </w:rPr>
              <w:tab/>
            </w:r>
            <w:r w:rsidR="00445BC0" w:rsidRPr="00B742EE">
              <w:rPr>
                <w:rStyle w:val="Hyperlink"/>
                <w:b/>
                <w:noProof/>
              </w:rPr>
              <w:t>Step 2: Query RMIS for release/recovery data</w:t>
            </w:r>
            <w:r w:rsidR="00445BC0">
              <w:rPr>
                <w:noProof/>
                <w:webHidden/>
              </w:rPr>
              <w:tab/>
            </w:r>
            <w:r w:rsidR="00445BC0">
              <w:rPr>
                <w:noProof/>
                <w:webHidden/>
              </w:rPr>
              <w:fldChar w:fldCharType="begin"/>
            </w:r>
            <w:r w:rsidR="00445BC0">
              <w:rPr>
                <w:noProof/>
                <w:webHidden/>
              </w:rPr>
              <w:instrText xml:space="preserve"> PAGEREF _Toc453861380 \h </w:instrText>
            </w:r>
            <w:r w:rsidR="00445BC0">
              <w:rPr>
                <w:noProof/>
                <w:webHidden/>
              </w:rPr>
            </w:r>
            <w:r w:rsidR="00445BC0">
              <w:rPr>
                <w:noProof/>
                <w:webHidden/>
              </w:rPr>
              <w:fldChar w:fldCharType="separate"/>
            </w:r>
            <w:r w:rsidR="00445BC0">
              <w:rPr>
                <w:noProof/>
                <w:webHidden/>
              </w:rPr>
              <w:t>6</w:t>
            </w:r>
            <w:r w:rsidR="00445BC0">
              <w:rPr>
                <w:noProof/>
                <w:webHidden/>
              </w:rPr>
              <w:fldChar w:fldCharType="end"/>
            </w:r>
          </w:hyperlink>
        </w:p>
        <w:p w14:paraId="777AB16D" w14:textId="77777777" w:rsidR="00445BC0" w:rsidRDefault="00156584">
          <w:pPr>
            <w:pStyle w:val="TOC1"/>
            <w:tabs>
              <w:tab w:val="left" w:pos="440"/>
              <w:tab w:val="right" w:leader="dot" w:pos="9350"/>
            </w:tabs>
            <w:rPr>
              <w:noProof/>
            </w:rPr>
          </w:pPr>
          <w:hyperlink w:anchor="_Toc453861381" w:history="1">
            <w:r w:rsidR="00445BC0" w:rsidRPr="00B742EE">
              <w:rPr>
                <w:rStyle w:val="Hyperlink"/>
                <w:b/>
                <w:noProof/>
              </w:rPr>
              <w:t>6.</w:t>
            </w:r>
            <w:r w:rsidR="00445BC0">
              <w:rPr>
                <w:noProof/>
              </w:rPr>
              <w:tab/>
            </w:r>
            <w:r w:rsidR="00445BC0" w:rsidRPr="00B742EE">
              <w:rPr>
                <w:rStyle w:val="Hyperlink"/>
                <w:b/>
                <w:noProof/>
              </w:rPr>
              <w:t>Step 3: Filter RMIS data for importing to CAS</w:t>
            </w:r>
            <w:r w:rsidR="00445BC0">
              <w:rPr>
                <w:noProof/>
                <w:webHidden/>
              </w:rPr>
              <w:tab/>
            </w:r>
            <w:r w:rsidR="00445BC0">
              <w:rPr>
                <w:noProof/>
                <w:webHidden/>
              </w:rPr>
              <w:fldChar w:fldCharType="begin"/>
            </w:r>
            <w:r w:rsidR="00445BC0">
              <w:rPr>
                <w:noProof/>
                <w:webHidden/>
              </w:rPr>
              <w:instrText xml:space="preserve"> PAGEREF _Toc453861381 \h </w:instrText>
            </w:r>
            <w:r w:rsidR="00445BC0">
              <w:rPr>
                <w:noProof/>
                <w:webHidden/>
              </w:rPr>
            </w:r>
            <w:r w:rsidR="00445BC0">
              <w:rPr>
                <w:noProof/>
                <w:webHidden/>
              </w:rPr>
              <w:fldChar w:fldCharType="separate"/>
            </w:r>
            <w:r w:rsidR="00445BC0">
              <w:rPr>
                <w:noProof/>
                <w:webHidden/>
              </w:rPr>
              <w:t>9</w:t>
            </w:r>
            <w:r w:rsidR="00445BC0">
              <w:rPr>
                <w:noProof/>
                <w:webHidden/>
              </w:rPr>
              <w:fldChar w:fldCharType="end"/>
            </w:r>
          </w:hyperlink>
        </w:p>
        <w:p w14:paraId="38F5928B" w14:textId="77777777" w:rsidR="00445BC0" w:rsidRDefault="00156584">
          <w:pPr>
            <w:pStyle w:val="TOC1"/>
            <w:tabs>
              <w:tab w:val="left" w:pos="440"/>
              <w:tab w:val="right" w:leader="dot" w:pos="9350"/>
            </w:tabs>
            <w:rPr>
              <w:noProof/>
            </w:rPr>
          </w:pPr>
          <w:hyperlink w:anchor="_Toc453861382" w:history="1">
            <w:r w:rsidR="00445BC0" w:rsidRPr="00B742EE">
              <w:rPr>
                <w:rStyle w:val="Hyperlink"/>
                <w:b/>
                <w:noProof/>
              </w:rPr>
              <w:t>7.</w:t>
            </w:r>
            <w:r w:rsidR="00445BC0">
              <w:rPr>
                <w:noProof/>
              </w:rPr>
              <w:tab/>
            </w:r>
            <w:r w:rsidR="00445BC0" w:rsidRPr="00B742EE">
              <w:rPr>
                <w:rStyle w:val="Hyperlink"/>
                <w:b/>
                <w:noProof/>
              </w:rPr>
              <w:t>Step 4: Load filtered CWT data into CAS</w:t>
            </w:r>
            <w:r w:rsidR="00445BC0">
              <w:rPr>
                <w:noProof/>
                <w:webHidden/>
              </w:rPr>
              <w:tab/>
            </w:r>
            <w:r w:rsidR="00445BC0">
              <w:rPr>
                <w:noProof/>
                <w:webHidden/>
              </w:rPr>
              <w:fldChar w:fldCharType="begin"/>
            </w:r>
            <w:r w:rsidR="00445BC0">
              <w:rPr>
                <w:noProof/>
                <w:webHidden/>
              </w:rPr>
              <w:instrText xml:space="preserve"> PAGEREF _Toc453861382 \h </w:instrText>
            </w:r>
            <w:r w:rsidR="00445BC0">
              <w:rPr>
                <w:noProof/>
                <w:webHidden/>
              </w:rPr>
            </w:r>
            <w:r w:rsidR="00445BC0">
              <w:rPr>
                <w:noProof/>
                <w:webHidden/>
              </w:rPr>
              <w:fldChar w:fldCharType="separate"/>
            </w:r>
            <w:r w:rsidR="00445BC0">
              <w:rPr>
                <w:noProof/>
                <w:webHidden/>
              </w:rPr>
              <w:t>10</w:t>
            </w:r>
            <w:r w:rsidR="00445BC0">
              <w:rPr>
                <w:noProof/>
                <w:webHidden/>
              </w:rPr>
              <w:fldChar w:fldCharType="end"/>
            </w:r>
          </w:hyperlink>
        </w:p>
        <w:p w14:paraId="4003A05C" w14:textId="77777777" w:rsidR="00445BC0" w:rsidRDefault="00156584">
          <w:pPr>
            <w:pStyle w:val="TOC1"/>
            <w:tabs>
              <w:tab w:val="left" w:pos="440"/>
              <w:tab w:val="right" w:leader="dot" w:pos="9350"/>
            </w:tabs>
            <w:rPr>
              <w:noProof/>
            </w:rPr>
          </w:pPr>
          <w:hyperlink w:anchor="_Toc453861383" w:history="1">
            <w:r w:rsidR="00445BC0" w:rsidRPr="00B742EE">
              <w:rPr>
                <w:rStyle w:val="Hyperlink"/>
                <w:b/>
                <w:noProof/>
              </w:rPr>
              <w:t>8.</w:t>
            </w:r>
            <w:r w:rsidR="00445BC0">
              <w:rPr>
                <w:noProof/>
              </w:rPr>
              <w:tab/>
            </w:r>
            <w:r w:rsidR="00445BC0" w:rsidRPr="00B742EE">
              <w:rPr>
                <w:rStyle w:val="Hyperlink"/>
                <w:b/>
                <w:noProof/>
              </w:rPr>
              <w:t>Step 5: Run FRAMBuilder</w:t>
            </w:r>
            <w:r w:rsidR="00445BC0">
              <w:rPr>
                <w:noProof/>
                <w:webHidden/>
              </w:rPr>
              <w:tab/>
            </w:r>
            <w:r w:rsidR="00445BC0">
              <w:rPr>
                <w:noProof/>
                <w:webHidden/>
              </w:rPr>
              <w:fldChar w:fldCharType="begin"/>
            </w:r>
            <w:r w:rsidR="00445BC0">
              <w:rPr>
                <w:noProof/>
                <w:webHidden/>
              </w:rPr>
              <w:instrText xml:space="preserve"> PAGEREF _Toc453861383 \h </w:instrText>
            </w:r>
            <w:r w:rsidR="00445BC0">
              <w:rPr>
                <w:noProof/>
                <w:webHidden/>
              </w:rPr>
            </w:r>
            <w:r w:rsidR="00445BC0">
              <w:rPr>
                <w:noProof/>
                <w:webHidden/>
              </w:rPr>
              <w:fldChar w:fldCharType="separate"/>
            </w:r>
            <w:r w:rsidR="00445BC0">
              <w:rPr>
                <w:noProof/>
                <w:webHidden/>
              </w:rPr>
              <w:t>13</w:t>
            </w:r>
            <w:r w:rsidR="00445BC0">
              <w:rPr>
                <w:noProof/>
                <w:webHidden/>
              </w:rPr>
              <w:fldChar w:fldCharType="end"/>
            </w:r>
          </w:hyperlink>
        </w:p>
        <w:p w14:paraId="662BB64C" w14:textId="77777777" w:rsidR="00445BC0" w:rsidRDefault="00156584">
          <w:pPr>
            <w:pStyle w:val="TOC1"/>
            <w:tabs>
              <w:tab w:val="left" w:pos="440"/>
              <w:tab w:val="right" w:leader="dot" w:pos="9350"/>
            </w:tabs>
            <w:rPr>
              <w:noProof/>
            </w:rPr>
          </w:pPr>
          <w:hyperlink w:anchor="_Toc453861384" w:history="1">
            <w:r w:rsidR="00445BC0" w:rsidRPr="00B742EE">
              <w:rPr>
                <w:rStyle w:val="Hyperlink"/>
                <w:b/>
                <w:noProof/>
              </w:rPr>
              <w:t>9.</w:t>
            </w:r>
            <w:r w:rsidR="00445BC0">
              <w:rPr>
                <w:noProof/>
              </w:rPr>
              <w:tab/>
            </w:r>
            <w:r w:rsidR="00445BC0" w:rsidRPr="00B742EE">
              <w:rPr>
                <w:rStyle w:val="Hyperlink"/>
                <w:b/>
                <w:noProof/>
              </w:rPr>
              <w:t>Step 6: Export data</w:t>
            </w:r>
            <w:r w:rsidR="00445BC0">
              <w:rPr>
                <w:noProof/>
                <w:webHidden/>
              </w:rPr>
              <w:tab/>
            </w:r>
            <w:r w:rsidR="00445BC0">
              <w:rPr>
                <w:noProof/>
                <w:webHidden/>
              </w:rPr>
              <w:fldChar w:fldCharType="begin"/>
            </w:r>
            <w:r w:rsidR="00445BC0">
              <w:rPr>
                <w:noProof/>
                <w:webHidden/>
              </w:rPr>
              <w:instrText xml:space="preserve"> PAGEREF _Toc453861384 \h </w:instrText>
            </w:r>
            <w:r w:rsidR="00445BC0">
              <w:rPr>
                <w:noProof/>
                <w:webHidden/>
              </w:rPr>
            </w:r>
            <w:r w:rsidR="00445BC0">
              <w:rPr>
                <w:noProof/>
                <w:webHidden/>
              </w:rPr>
              <w:fldChar w:fldCharType="separate"/>
            </w:r>
            <w:r w:rsidR="00445BC0">
              <w:rPr>
                <w:noProof/>
                <w:webHidden/>
              </w:rPr>
              <w:t>21</w:t>
            </w:r>
            <w:r w:rsidR="00445BC0">
              <w:rPr>
                <w:noProof/>
                <w:webHidden/>
              </w:rPr>
              <w:fldChar w:fldCharType="end"/>
            </w:r>
          </w:hyperlink>
        </w:p>
        <w:p w14:paraId="35FD6963" w14:textId="77777777" w:rsidR="00445BC0" w:rsidRDefault="00156584">
          <w:pPr>
            <w:pStyle w:val="TOC1"/>
            <w:tabs>
              <w:tab w:val="left" w:pos="660"/>
              <w:tab w:val="right" w:leader="dot" w:pos="9350"/>
            </w:tabs>
            <w:rPr>
              <w:noProof/>
            </w:rPr>
          </w:pPr>
          <w:hyperlink w:anchor="_Toc453861385" w:history="1">
            <w:r w:rsidR="00445BC0" w:rsidRPr="00B742EE">
              <w:rPr>
                <w:rStyle w:val="Hyperlink"/>
                <w:b/>
                <w:noProof/>
              </w:rPr>
              <w:t>10.</w:t>
            </w:r>
            <w:r w:rsidR="00445BC0">
              <w:rPr>
                <w:noProof/>
              </w:rPr>
              <w:tab/>
            </w:r>
            <w:r w:rsidR="00445BC0" w:rsidRPr="00B742EE">
              <w:rPr>
                <w:rStyle w:val="Hyperlink"/>
                <w:b/>
                <w:noProof/>
              </w:rPr>
              <w:t>FRAMBuilder’s growth function input file preparation feature</w:t>
            </w:r>
            <w:r w:rsidR="00445BC0">
              <w:rPr>
                <w:noProof/>
                <w:webHidden/>
              </w:rPr>
              <w:tab/>
            </w:r>
            <w:r w:rsidR="00445BC0">
              <w:rPr>
                <w:noProof/>
                <w:webHidden/>
              </w:rPr>
              <w:fldChar w:fldCharType="begin"/>
            </w:r>
            <w:r w:rsidR="00445BC0">
              <w:rPr>
                <w:noProof/>
                <w:webHidden/>
              </w:rPr>
              <w:instrText xml:space="preserve"> PAGEREF _Toc453861385 \h </w:instrText>
            </w:r>
            <w:r w:rsidR="00445BC0">
              <w:rPr>
                <w:noProof/>
                <w:webHidden/>
              </w:rPr>
            </w:r>
            <w:r w:rsidR="00445BC0">
              <w:rPr>
                <w:noProof/>
                <w:webHidden/>
              </w:rPr>
              <w:fldChar w:fldCharType="separate"/>
            </w:r>
            <w:r w:rsidR="00445BC0">
              <w:rPr>
                <w:noProof/>
                <w:webHidden/>
              </w:rPr>
              <w:t>21</w:t>
            </w:r>
            <w:r w:rsidR="00445BC0">
              <w:rPr>
                <w:noProof/>
                <w:webHidden/>
              </w:rPr>
              <w:fldChar w:fldCharType="end"/>
            </w:r>
          </w:hyperlink>
        </w:p>
        <w:p w14:paraId="55C0C465" w14:textId="77777777" w:rsidR="00445BC0" w:rsidRDefault="00156584">
          <w:pPr>
            <w:pStyle w:val="TOC1"/>
            <w:tabs>
              <w:tab w:val="left" w:pos="660"/>
              <w:tab w:val="right" w:leader="dot" w:pos="9350"/>
            </w:tabs>
            <w:rPr>
              <w:noProof/>
            </w:rPr>
          </w:pPr>
          <w:hyperlink w:anchor="_Toc453861386" w:history="1">
            <w:r w:rsidR="00445BC0" w:rsidRPr="00B742EE">
              <w:rPr>
                <w:rStyle w:val="Hyperlink"/>
                <w:b/>
                <w:noProof/>
              </w:rPr>
              <w:t>11.</w:t>
            </w:r>
            <w:r w:rsidR="00445BC0">
              <w:rPr>
                <w:noProof/>
              </w:rPr>
              <w:tab/>
            </w:r>
            <w:r w:rsidR="00445BC0" w:rsidRPr="00B742EE">
              <w:rPr>
                <w:rStyle w:val="Hyperlink"/>
                <w:b/>
                <w:noProof/>
              </w:rPr>
              <w:t>Limitations to FRAMBuilder and opportunities for enhancement</w:t>
            </w:r>
            <w:r w:rsidR="00445BC0">
              <w:rPr>
                <w:noProof/>
                <w:webHidden/>
              </w:rPr>
              <w:tab/>
            </w:r>
            <w:r w:rsidR="00445BC0">
              <w:rPr>
                <w:noProof/>
                <w:webHidden/>
              </w:rPr>
              <w:fldChar w:fldCharType="begin"/>
            </w:r>
            <w:r w:rsidR="00445BC0">
              <w:rPr>
                <w:noProof/>
                <w:webHidden/>
              </w:rPr>
              <w:instrText xml:space="preserve"> PAGEREF _Toc453861386 \h </w:instrText>
            </w:r>
            <w:r w:rsidR="00445BC0">
              <w:rPr>
                <w:noProof/>
                <w:webHidden/>
              </w:rPr>
            </w:r>
            <w:r w:rsidR="00445BC0">
              <w:rPr>
                <w:noProof/>
                <w:webHidden/>
              </w:rPr>
              <w:fldChar w:fldCharType="separate"/>
            </w:r>
            <w:r w:rsidR="00445BC0">
              <w:rPr>
                <w:noProof/>
                <w:webHidden/>
              </w:rPr>
              <w:t>21</w:t>
            </w:r>
            <w:r w:rsidR="00445BC0">
              <w:rPr>
                <w:noProof/>
                <w:webHidden/>
              </w:rPr>
              <w:fldChar w:fldCharType="end"/>
            </w:r>
          </w:hyperlink>
        </w:p>
        <w:p w14:paraId="5F3B30D4" w14:textId="77777777" w:rsidR="00445BC0" w:rsidRDefault="00156584">
          <w:pPr>
            <w:pStyle w:val="TOC1"/>
            <w:tabs>
              <w:tab w:val="right" w:leader="dot" w:pos="9350"/>
            </w:tabs>
            <w:rPr>
              <w:noProof/>
            </w:rPr>
          </w:pPr>
          <w:hyperlink w:anchor="_Toc453861387" w:history="1">
            <w:r w:rsidR="00445BC0" w:rsidRPr="00B742EE">
              <w:rPr>
                <w:rStyle w:val="Hyperlink"/>
                <w:b/>
                <w:noProof/>
              </w:rPr>
              <w:t>Appendix A. CTC Filter Database Recoveries Query Details/notes</w:t>
            </w:r>
            <w:r w:rsidR="00445BC0">
              <w:rPr>
                <w:noProof/>
                <w:webHidden/>
              </w:rPr>
              <w:tab/>
            </w:r>
            <w:r w:rsidR="00445BC0">
              <w:rPr>
                <w:noProof/>
                <w:webHidden/>
              </w:rPr>
              <w:fldChar w:fldCharType="begin"/>
            </w:r>
            <w:r w:rsidR="00445BC0">
              <w:rPr>
                <w:noProof/>
                <w:webHidden/>
              </w:rPr>
              <w:instrText xml:space="preserve"> PAGEREF _Toc453861387 \h </w:instrText>
            </w:r>
            <w:r w:rsidR="00445BC0">
              <w:rPr>
                <w:noProof/>
                <w:webHidden/>
              </w:rPr>
            </w:r>
            <w:r w:rsidR="00445BC0">
              <w:rPr>
                <w:noProof/>
                <w:webHidden/>
              </w:rPr>
              <w:fldChar w:fldCharType="separate"/>
            </w:r>
            <w:r w:rsidR="00445BC0">
              <w:rPr>
                <w:noProof/>
                <w:webHidden/>
              </w:rPr>
              <w:t>23</w:t>
            </w:r>
            <w:r w:rsidR="00445BC0">
              <w:rPr>
                <w:noProof/>
                <w:webHidden/>
              </w:rPr>
              <w:fldChar w:fldCharType="end"/>
            </w:r>
          </w:hyperlink>
        </w:p>
        <w:p w14:paraId="7CCD228F" w14:textId="77777777" w:rsidR="00445BC0" w:rsidRDefault="00156584">
          <w:pPr>
            <w:pStyle w:val="TOC1"/>
            <w:tabs>
              <w:tab w:val="right" w:leader="dot" w:pos="9350"/>
            </w:tabs>
            <w:rPr>
              <w:noProof/>
            </w:rPr>
          </w:pPr>
          <w:hyperlink w:anchor="_Toc453861388" w:history="1">
            <w:r w:rsidR="00445BC0" w:rsidRPr="00B742EE">
              <w:rPr>
                <w:rStyle w:val="Hyperlink"/>
                <w:b/>
                <w:noProof/>
              </w:rPr>
              <w:t>Appendix B. Overview of the FRAM-modified CAS database</w:t>
            </w:r>
            <w:r w:rsidR="00445BC0">
              <w:rPr>
                <w:noProof/>
                <w:webHidden/>
              </w:rPr>
              <w:tab/>
            </w:r>
            <w:r w:rsidR="00445BC0">
              <w:rPr>
                <w:noProof/>
                <w:webHidden/>
              </w:rPr>
              <w:fldChar w:fldCharType="begin"/>
            </w:r>
            <w:r w:rsidR="00445BC0">
              <w:rPr>
                <w:noProof/>
                <w:webHidden/>
              </w:rPr>
              <w:instrText xml:space="preserve"> PAGEREF _Toc453861388 \h </w:instrText>
            </w:r>
            <w:r w:rsidR="00445BC0">
              <w:rPr>
                <w:noProof/>
                <w:webHidden/>
              </w:rPr>
            </w:r>
            <w:r w:rsidR="00445BC0">
              <w:rPr>
                <w:noProof/>
                <w:webHidden/>
              </w:rPr>
              <w:fldChar w:fldCharType="separate"/>
            </w:r>
            <w:r w:rsidR="00445BC0">
              <w:rPr>
                <w:noProof/>
                <w:webHidden/>
              </w:rPr>
              <w:t>24</w:t>
            </w:r>
            <w:r w:rsidR="00445BC0">
              <w:rPr>
                <w:noProof/>
                <w:webHidden/>
              </w:rPr>
              <w:fldChar w:fldCharType="end"/>
            </w:r>
          </w:hyperlink>
        </w:p>
        <w:p w14:paraId="64B3B737" w14:textId="77777777" w:rsidR="00445BC0" w:rsidRDefault="00156584">
          <w:pPr>
            <w:pStyle w:val="TOC1"/>
            <w:tabs>
              <w:tab w:val="right" w:leader="dot" w:pos="9350"/>
            </w:tabs>
            <w:rPr>
              <w:noProof/>
            </w:rPr>
          </w:pPr>
          <w:hyperlink w:anchor="_Toc453861389" w:history="1">
            <w:r w:rsidR="00445BC0" w:rsidRPr="00B742EE">
              <w:rPr>
                <w:rStyle w:val="Hyperlink"/>
                <w:b/>
                <w:noProof/>
              </w:rPr>
              <w:t>Appendix C. List of “Don’t Forget” external data pre-processing steps</w:t>
            </w:r>
            <w:r w:rsidR="00445BC0">
              <w:rPr>
                <w:noProof/>
                <w:webHidden/>
              </w:rPr>
              <w:tab/>
            </w:r>
            <w:r w:rsidR="00445BC0">
              <w:rPr>
                <w:noProof/>
                <w:webHidden/>
              </w:rPr>
              <w:fldChar w:fldCharType="begin"/>
            </w:r>
            <w:r w:rsidR="00445BC0">
              <w:rPr>
                <w:noProof/>
                <w:webHidden/>
              </w:rPr>
              <w:instrText xml:space="preserve"> PAGEREF _Toc453861389 \h </w:instrText>
            </w:r>
            <w:r w:rsidR="00445BC0">
              <w:rPr>
                <w:noProof/>
                <w:webHidden/>
              </w:rPr>
            </w:r>
            <w:r w:rsidR="00445BC0">
              <w:rPr>
                <w:noProof/>
                <w:webHidden/>
              </w:rPr>
              <w:fldChar w:fldCharType="separate"/>
            </w:r>
            <w:r w:rsidR="00445BC0">
              <w:rPr>
                <w:noProof/>
                <w:webHidden/>
              </w:rPr>
              <w:t>27</w:t>
            </w:r>
            <w:r w:rsidR="00445BC0">
              <w:rPr>
                <w:noProof/>
                <w:webHidden/>
              </w:rPr>
              <w:fldChar w:fldCharType="end"/>
            </w:r>
          </w:hyperlink>
        </w:p>
        <w:p w14:paraId="49F55D84" w14:textId="77777777" w:rsidR="00D05DDB" w:rsidRPr="001635C4" w:rsidRDefault="00D05DDB">
          <w:r w:rsidRPr="001635C4">
            <w:rPr>
              <w:b/>
              <w:bCs/>
              <w:noProof/>
            </w:rPr>
            <w:fldChar w:fldCharType="end"/>
          </w:r>
        </w:p>
      </w:sdtContent>
    </w:sdt>
    <w:p w14:paraId="65116F83" w14:textId="77777777" w:rsidR="00A84EA9" w:rsidRPr="001635C4" w:rsidRDefault="00A84EA9" w:rsidP="00727BC6">
      <w:pPr>
        <w:spacing w:after="0"/>
      </w:pPr>
    </w:p>
    <w:p w14:paraId="68EFD745" w14:textId="77777777" w:rsidR="0069631E" w:rsidRPr="001635C4" w:rsidRDefault="0069631E" w:rsidP="00727BC6">
      <w:pPr>
        <w:spacing w:after="0"/>
        <w:rPr>
          <w:b/>
        </w:rPr>
      </w:pPr>
      <w:r w:rsidRPr="001635C4">
        <w:br/>
      </w:r>
    </w:p>
    <w:p w14:paraId="5422545F" w14:textId="77777777" w:rsidR="00D20A24" w:rsidRPr="001635C4" w:rsidRDefault="00D20A24">
      <w:r w:rsidRPr="001635C4">
        <w:br w:type="page"/>
      </w:r>
    </w:p>
    <w:p w14:paraId="440BA657" w14:textId="77777777" w:rsidR="00DD093B" w:rsidRPr="001635C4" w:rsidRDefault="00DD093B" w:rsidP="00DD093B">
      <w:pPr>
        <w:spacing w:after="0"/>
      </w:pPr>
    </w:p>
    <w:p w14:paraId="0DF92BAE" w14:textId="77777777" w:rsidR="00DD093B" w:rsidRPr="001A0676" w:rsidRDefault="0001195B" w:rsidP="00922515">
      <w:pPr>
        <w:pStyle w:val="ListParagraph"/>
        <w:numPr>
          <w:ilvl w:val="0"/>
          <w:numId w:val="1"/>
        </w:numPr>
        <w:spacing w:after="0"/>
        <w:outlineLvl w:val="0"/>
        <w:rPr>
          <w:b/>
          <w:sz w:val="28"/>
        </w:rPr>
      </w:pPr>
      <w:bookmarkStart w:id="4" w:name="_Toc453861376"/>
      <w:r w:rsidRPr="001A0676">
        <w:rPr>
          <w:b/>
          <w:sz w:val="28"/>
        </w:rPr>
        <w:t>B</w:t>
      </w:r>
      <w:r w:rsidR="00596EEA" w:rsidRPr="001A0676">
        <w:rPr>
          <w:b/>
          <w:sz w:val="28"/>
        </w:rPr>
        <w:t>ackground</w:t>
      </w:r>
      <w:r w:rsidR="009C4892" w:rsidRPr="001A0676">
        <w:rPr>
          <w:b/>
          <w:sz w:val="28"/>
        </w:rPr>
        <w:t xml:space="preserve"> and</w:t>
      </w:r>
      <w:r w:rsidRPr="001A0676">
        <w:rPr>
          <w:b/>
          <w:sz w:val="28"/>
        </w:rPr>
        <w:t xml:space="preserve"> purpose</w:t>
      </w:r>
      <w:bookmarkEnd w:id="4"/>
      <w:r w:rsidR="009C4892" w:rsidRPr="001A0676">
        <w:rPr>
          <w:b/>
          <w:sz w:val="28"/>
        </w:rPr>
        <w:t xml:space="preserve"> </w:t>
      </w:r>
    </w:p>
    <w:p w14:paraId="2B0D5E0C" w14:textId="77777777" w:rsidR="00C91174" w:rsidRDefault="00C91174" w:rsidP="009C4892">
      <w:pPr>
        <w:pStyle w:val="Subtitle"/>
      </w:pPr>
    </w:p>
    <w:p w14:paraId="3ADDAFCD" w14:textId="77777777" w:rsidR="009C4892" w:rsidRPr="001635C4" w:rsidRDefault="009C4892" w:rsidP="009C4892">
      <w:pPr>
        <w:pStyle w:val="Subtitle"/>
      </w:pPr>
      <w:r w:rsidRPr="001635C4">
        <w:t>General purpose</w:t>
      </w:r>
    </w:p>
    <w:p w14:paraId="65AE2336" w14:textId="77777777" w:rsidR="00C0591E" w:rsidRPr="001635C4" w:rsidRDefault="00405377" w:rsidP="00DD093B">
      <w:pPr>
        <w:spacing w:after="0"/>
      </w:pPr>
      <w:r w:rsidRPr="001635C4">
        <w:t xml:space="preserve">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w:t>
      </w:r>
      <w:r w:rsidR="00E942FB">
        <w:t xml:space="preserve">(BP) </w:t>
      </w:r>
      <w:r w:rsidRPr="001635C4">
        <w:t>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14:paraId="6489C35B" w14:textId="77777777" w:rsidR="00C0591E" w:rsidRPr="001635C4" w:rsidRDefault="00C0591E" w:rsidP="00DD093B">
      <w:pPr>
        <w:spacing w:after="0"/>
      </w:pPr>
    </w:p>
    <w:p w14:paraId="141853C0" w14:textId="77777777" w:rsidR="009C4892" w:rsidRPr="001635C4" w:rsidRDefault="009C4892" w:rsidP="009C4892">
      <w:pPr>
        <w:pStyle w:val="Subtitle"/>
      </w:pPr>
      <w:r w:rsidRPr="001635C4">
        <w:t>The connection to CTC tools</w:t>
      </w:r>
    </w:p>
    <w:p w14:paraId="0451B07D" w14:textId="77777777"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w:t>
      </w:r>
      <w:r w:rsidR="00726B94">
        <w:t>partial</w:t>
      </w:r>
      <w:r w:rsidR="00145A3F" w:rsidRPr="001635C4">
        <w:t xml:space="preserve"> overlap in the fishery assessment units used by the CTC and in FRAM, the integration of CAS into the FRAM calibration workflow offered efficiency in the form of an initial stage of RMIS-to-FRAM mapping. </w:t>
      </w:r>
    </w:p>
    <w:p w14:paraId="4CEC66AE" w14:textId="77777777" w:rsidR="009C4892" w:rsidRPr="001635C4" w:rsidRDefault="009C4892" w:rsidP="00DD093B">
      <w:pPr>
        <w:spacing w:after="0"/>
      </w:pPr>
    </w:p>
    <w:p w14:paraId="242BEEB0" w14:textId="77777777" w:rsidR="009C4892" w:rsidRPr="001635C4" w:rsidRDefault="009C4892" w:rsidP="009C4892">
      <w:pPr>
        <w:pStyle w:val="Subtitle"/>
      </w:pPr>
      <w:r w:rsidRPr="001635C4">
        <w:t>Document scope</w:t>
      </w:r>
    </w:p>
    <w:p w14:paraId="4470A8BC" w14:textId="77777777" w:rsidR="009C4892" w:rsidRPr="001635C4"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14:paraId="3106031F" w14:textId="77777777" w:rsidR="001C6461" w:rsidRPr="001635C4" w:rsidRDefault="005B7B9B" w:rsidP="00DD093B">
      <w:pPr>
        <w:spacing w:after="0"/>
      </w:pPr>
      <w:r w:rsidRPr="001635C4">
        <w:t xml:space="preserve"> </w:t>
      </w:r>
      <w:r w:rsidR="00145A3F" w:rsidRPr="001635C4">
        <w:t xml:space="preserve"> </w:t>
      </w:r>
    </w:p>
    <w:p w14:paraId="4EB29966" w14:textId="77777777" w:rsidR="00495192" w:rsidRPr="001635C4" w:rsidRDefault="00495192" w:rsidP="00495192">
      <w:pPr>
        <w:spacing w:after="0"/>
      </w:pPr>
    </w:p>
    <w:p w14:paraId="34B3AF6E" w14:textId="77777777" w:rsidR="00495192" w:rsidRPr="001635C4" w:rsidRDefault="00495192" w:rsidP="00495192">
      <w:pPr>
        <w:spacing w:after="0"/>
      </w:pPr>
    </w:p>
    <w:p w14:paraId="6C5DCC7A" w14:textId="77777777" w:rsidR="001C6461" w:rsidRPr="001A0676" w:rsidRDefault="00596EEA" w:rsidP="00922515">
      <w:pPr>
        <w:pStyle w:val="ListParagraph"/>
        <w:numPr>
          <w:ilvl w:val="0"/>
          <w:numId w:val="1"/>
        </w:numPr>
        <w:spacing w:after="0"/>
        <w:outlineLvl w:val="0"/>
        <w:rPr>
          <w:b/>
          <w:sz w:val="26"/>
          <w:szCs w:val="26"/>
        </w:rPr>
      </w:pPr>
      <w:bookmarkStart w:id="5" w:name="_Toc453861377"/>
      <w:r w:rsidRPr="001A0676">
        <w:rPr>
          <w:b/>
          <w:sz w:val="26"/>
          <w:szCs w:val="26"/>
        </w:rPr>
        <w:t xml:space="preserve">Overview of </w:t>
      </w:r>
      <w:r w:rsidR="004220CC" w:rsidRPr="001A0676">
        <w:rPr>
          <w:b/>
          <w:sz w:val="26"/>
          <w:szCs w:val="26"/>
        </w:rPr>
        <w:t xml:space="preserve">the </w:t>
      </w:r>
      <w:r w:rsidRPr="001A0676">
        <w:rPr>
          <w:b/>
          <w:sz w:val="26"/>
          <w:szCs w:val="26"/>
        </w:rPr>
        <w:t>process</w:t>
      </w:r>
      <w:bookmarkEnd w:id="5"/>
    </w:p>
    <w:p w14:paraId="657A4307" w14:textId="77777777" w:rsidR="00C91174" w:rsidRDefault="00C91174" w:rsidP="001C6461">
      <w:pPr>
        <w:spacing w:after="0"/>
      </w:pPr>
    </w:p>
    <w:p w14:paraId="1E6A542A" w14:textId="77777777"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challenge down to a task that can be achieved by one person in a relatively short amount of time (i.e., assuming that candidate codes have been selected and auxiliary files have been acquired</w:t>
      </w:r>
      <w:r w:rsidR="00726B94">
        <w:t>/prepared</w:t>
      </w:r>
      <w:r w:rsidR="004220CC">
        <w:t xml:space="preserve">). </w:t>
      </w:r>
      <w:r w:rsidR="00F854EC">
        <w:t>It commences according to the following steps (Figure 1)</w:t>
      </w:r>
      <w:r w:rsidR="00F7696E">
        <w:t>, each of which will be described in gory detail further below</w:t>
      </w:r>
      <w:r w:rsidR="00F854EC">
        <w:t>:</w:t>
      </w:r>
      <w:r w:rsidR="004220CC">
        <w:t xml:space="preserve"> </w:t>
      </w:r>
    </w:p>
    <w:p w14:paraId="702B82F5" w14:textId="77777777" w:rsidR="00F7696E" w:rsidRDefault="00F7696E" w:rsidP="001C6461">
      <w:pPr>
        <w:spacing w:after="0"/>
      </w:pPr>
    </w:p>
    <w:p w14:paraId="504BD794" w14:textId="77777777" w:rsidR="00F7696E" w:rsidRDefault="0001195B" w:rsidP="007951B0">
      <w:pPr>
        <w:pStyle w:val="ListParagraph"/>
        <w:numPr>
          <w:ilvl w:val="0"/>
          <w:numId w:val="26"/>
        </w:numPr>
        <w:spacing w:after="0"/>
      </w:pPr>
      <w:r w:rsidRPr="001635C4">
        <w:t>Select tag groups</w:t>
      </w:r>
      <w:r w:rsidR="00F7696E">
        <w:t>.</w:t>
      </w:r>
    </w:p>
    <w:p w14:paraId="089A3C3C" w14:textId="77777777" w:rsidR="00F7696E" w:rsidRDefault="0001195B" w:rsidP="007951B0">
      <w:pPr>
        <w:pStyle w:val="ListParagraph"/>
        <w:numPr>
          <w:ilvl w:val="0"/>
          <w:numId w:val="26"/>
        </w:numPr>
        <w:spacing w:after="0"/>
      </w:pPr>
      <w:r w:rsidRPr="001635C4">
        <w:t>Query RMIS for release/recovery data</w:t>
      </w:r>
      <w:r w:rsidR="00F7696E">
        <w:t>.</w:t>
      </w:r>
    </w:p>
    <w:p w14:paraId="200579C1" w14:textId="77777777"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w:t>
      </w:r>
      <w:r w:rsidR="00726B94">
        <w:t>to create</w:t>
      </w:r>
      <w:r w:rsidRPr="001635C4">
        <w:t xml:space="preserve"> CAS input</w:t>
      </w:r>
      <w:r w:rsidR="00726B94">
        <w:t xml:space="preserve"> files</w:t>
      </w:r>
      <w:r w:rsidR="00F7696E">
        <w:t>.</w:t>
      </w:r>
    </w:p>
    <w:p w14:paraId="0D1C9E2F" w14:textId="77777777"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14:paraId="1DED25FA" w14:textId="77777777" w:rsidR="00F7696E" w:rsidRDefault="0001195B" w:rsidP="007951B0">
      <w:pPr>
        <w:pStyle w:val="ListParagraph"/>
        <w:numPr>
          <w:ilvl w:val="0"/>
          <w:numId w:val="26"/>
        </w:numPr>
        <w:spacing w:after="0"/>
      </w:pPr>
      <w:r w:rsidRPr="001635C4">
        <w:t>Run FRAMBuilder</w:t>
      </w:r>
      <w:r w:rsidR="00F7696E">
        <w:t xml:space="preserve"> (i.e., map/process recoveries).</w:t>
      </w:r>
    </w:p>
    <w:p w14:paraId="2DD6A470" w14:textId="77777777" w:rsidR="0001195B" w:rsidRPr="001635C4" w:rsidRDefault="0001195B" w:rsidP="007951B0">
      <w:pPr>
        <w:pStyle w:val="ListParagraph"/>
        <w:numPr>
          <w:ilvl w:val="0"/>
          <w:numId w:val="26"/>
        </w:numPr>
        <w:spacing w:after="0"/>
      </w:pPr>
      <w:r w:rsidRPr="001635C4">
        <w:t>Export data for calibration input files</w:t>
      </w:r>
      <w:r w:rsidR="00F7696E">
        <w:t>.</w:t>
      </w:r>
    </w:p>
    <w:p w14:paraId="1E6F3481" w14:textId="77777777" w:rsidR="00F7696E" w:rsidRDefault="00F7696E" w:rsidP="001C6461">
      <w:pPr>
        <w:spacing w:after="0"/>
      </w:pPr>
    </w:p>
    <w:p w14:paraId="2B3E0E35" w14:textId="77777777"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14:paraId="06B3DCD3" w14:textId="77777777" w:rsidR="00480384" w:rsidRPr="001635C4" w:rsidRDefault="00480384" w:rsidP="001C6461">
      <w:pPr>
        <w:spacing w:after="0"/>
      </w:pPr>
    </w:p>
    <w:p w14:paraId="3D2B4EC3" w14:textId="77777777" w:rsidR="00480384" w:rsidRPr="001635C4" w:rsidRDefault="00480384">
      <w:pPr>
        <w:rPr>
          <w:b/>
        </w:rPr>
      </w:pPr>
      <w:r w:rsidRPr="001635C4">
        <w:rPr>
          <w:b/>
        </w:rPr>
        <w:br w:type="page"/>
      </w:r>
    </w:p>
    <w:p w14:paraId="41796CF3" w14:textId="77777777" w:rsidR="00480384" w:rsidRPr="001635C4" w:rsidRDefault="00480384" w:rsidP="00480384">
      <w:pPr>
        <w:spacing w:after="0"/>
        <w:jc w:val="center"/>
        <w:rPr>
          <w:b/>
        </w:rPr>
      </w:pPr>
      <w:r w:rsidRPr="001635C4">
        <w:rPr>
          <w:noProof/>
        </w:rPr>
        <w:lastRenderedPageBreak/>
        <w:drawing>
          <wp:inline distT="0" distB="0" distL="0" distR="0" wp14:anchorId="71BD8294" wp14:editId="0E4755D7">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4280"/>
                    </a:xfrm>
                    <a:prstGeom prst="rect">
                      <a:avLst/>
                    </a:prstGeom>
                  </pic:spPr>
                </pic:pic>
              </a:graphicData>
            </a:graphic>
          </wp:inline>
        </w:drawing>
      </w:r>
    </w:p>
    <w:p w14:paraId="6A558582" w14:textId="77777777" w:rsidR="00480384" w:rsidRPr="001635C4" w:rsidRDefault="00480384" w:rsidP="001C6461">
      <w:pPr>
        <w:spacing w:after="0"/>
        <w:rPr>
          <w:b/>
        </w:rPr>
      </w:pPr>
    </w:p>
    <w:p w14:paraId="6DEFC742" w14:textId="77777777" w:rsidR="0001195B" w:rsidRPr="001635C4" w:rsidRDefault="00480384" w:rsidP="001C6461">
      <w:pPr>
        <w:spacing w:after="0"/>
      </w:pPr>
      <w:r w:rsidRPr="001635C4">
        <w:rPr>
          <w:b/>
        </w:rPr>
        <w:t xml:space="preserve">Figure </w:t>
      </w:r>
      <w:r w:rsidR="00A025AA">
        <w:rPr>
          <w:b/>
        </w:rPr>
        <w:t>2.</w:t>
      </w:r>
      <w:r w:rsidRPr="001635C4">
        <w:rPr>
          <w:b/>
        </w:rPr>
        <w:t>1.</w:t>
      </w:r>
      <w:r w:rsidRPr="001635C4">
        <w:t xml:space="preserve"> Relationships between the databases and programs used to construct FRAM base period calibration input files.</w:t>
      </w:r>
      <w:r w:rsidR="0001195B" w:rsidRPr="001635C4">
        <w:t xml:space="preserve"> </w:t>
      </w:r>
    </w:p>
    <w:p w14:paraId="22BC128F" w14:textId="77777777" w:rsidR="001C6461" w:rsidRPr="001635C4" w:rsidRDefault="001C6461" w:rsidP="001C6461">
      <w:pPr>
        <w:spacing w:after="0"/>
      </w:pPr>
    </w:p>
    <w:p w14:paraId="2420BADD" w14:textId="77777777" w:rsidR="00952426" w:rsidRPr="001635C4" w:rsidRDefault="00952426" w:rsidP="001C6461">
      <w:pPr>
        <w:spacing w:after="0"/>
      </w:pPr>
    </w:p>
    <w:p w14:paraId="16AD6BA2" w14:textId="77777777" w:rsidR="001C6461" w:rsidRPr="001A0676" w:rsidRDefault="00477F1C" w:rsidP="00922515">
      <w:pPr>
        <w:pStyle w:val="ListParagraph"/>
        <w:numPr>
          <w:ilvl w:val="0"/>
          <w:numId w:val="1"/>
        </w:numPr>
        <w:spacing w:after="0"/>
        <w:outlineLvl w:val="0"/>
        <w:rPr>
          <w:b/>
          <w:sz w:val="26"/>
          <w:szCs w:val="26"/>
        </w:rPr>
      </w:pPr>
      <w:bookmarkStart w:id="6" w:name="_Toc453861378"/>
      <w:r w:rsidRPr="001A0676">
        <w:rPr>
          <w:b/>
          <w:sz w:val="26"/>
          <w:szCs w:val="26"/>
        </w:rPr>
        <w:t>Required p</w:t>
      </w:r>
      <w:r w:rsidR="00596EEA" w:rsidRPr="001A0676">
        <w:rPr>
          <w:b/>
          <w:sz w:val="26"/>
          <w:szCs w:val="26"/>
        </w:rPr>
        <w:t>rograms and data files</w:t>
      </w:r>
      <w:bookmarkEnd w:id="6"/>
      <w:r w:rsidR="00596EEA" w:rsidRPr="001A0676">
        <w:rPr>
          <w:b/>
          <w:sz w:val="26"/>
          <w:szCs w:val="26"/>
        </w:rPr>
        <w:t xml:space="preserve"> </w:t>
      </w:r>
    </w:p>
    <w:p w14:paraId="1606D3EF" w14:textId="77777777" w:rsidR="00C91174" w:rsidRDefault="00C91174" w:rsidP="006A3868">
      <w:pPr>
        <w:spacing w:after="0"/>
        <w:rPr>
          <w:b/>
        </w:rPr>
      </w:pPr>
    </w:p>
    <w:p w14:paraId="1EFD4680" w14:textId="77777777" w:rsidR="0058418F" w:rsidRPr="001635C4" w:rsidRDefault="00FB7BD7" w:rsidP="006A3868">
      <w:pPr>
        <w:spacing w:after="0"/>
        <w:rPr>
          <w:b/>
        </w:rPr>
      </w:pPr>
      <w:r w:rsidRPr="001635C4">
        <w:rPr>
          <w:b/>
        </w:rPr>
        <w:t xml:space="preserve">Data </w:t>
      </w:r>
      <w:r w:rsidR="00435D83">
        <w:rPr>
          <w:b/>
        </w:rPr>
        <w:t>f</w:t>
      </w:r>
      <w:r w:rsidRPr="001635C4">
        <w:rPr>
          <w:b/>
        </w:rPr>
        <w:t>iles</w:t>
      </w:r>
      <w:r w:rsidR="0081652F" w:rsidRPr="001635C4">
        <w:rPr>
          <w:b/>
        </w:rPr>
        <w:t xml:space="preserve"> </w:t>
      </w:r>
    </w:p>
    <w:p w14:paraId="75866BB2" w14:textId="77777777"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14:paraId="40DE8BA4" w14:textId="77777777"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14:paraId="349FF5B6" w14:textId="77777777"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 xml:space="preserve">codes, acquired from RMIS via a ‘Recoveries </w:t>
      </w:r>
      <w:proofErr w:type="gramStart"/>
      <w:r w:rsidR="006E2F14">
        <w:t>By</w:t>
      </w:r>
      <w:proofErr w:type="gramEnd"/>
      <w:r w:rsidR="006E2F14">
        <w:t xml:space="preserve"> Tag Code’</w:t>
      </w:r>
      <w:r w:rsidR="00014E90">
        <w:t xml:space="preserve"> query; query results are downloaded as a CSV, with the headings specified under Step 2 below.</w:t>
      </w:r>
    </w:p>
    <w:p w14:paraId="77A20681" w14:textId="77777777"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14:paraId="1DE07655" w14:textId="77777777" w:rsidR="006E2F14" w:rsidRDefault="006E2F14" w:rsidP="00FB7BD7">
      <w:pPr>
        <w:spacing w:after="0"/>
        <w:rPr>
          <w:b/>
        </w:rPr>
      </w:pPr>
    </w:p>
    <w:p w14:paraId="47284AE8" w14:textId="77777777" w:rsidR="00FB7BD7" w:rsidRPr="001635C4" w:rsidRDefault="00FB7BD7" w:rsidP="00FB7BD7">
      <w:pPr>
        <w:spacing w:after="0"/>
        <w:rPr>
          <w:b/>
        </w:rPr>
      </w:pPr>
      <w:r w:rsidRPr="001635C4">
        <w:rPr>
          <w:b/>
        </w:rPr>
        <w:t xml:space="preserve">Databases </w:t>
      </w:r>
      <w:r w:rsidR="00D97A37">
        <w:rPr>
          <w:b/>
        </w:rPr>
        <w:t xml:space="preserve">(all Microsoft Access) </w:t>
      </w:r>
    </w:p>
    <w:p w14:paraId="6FCE90AD" w14:textId="77777777"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A247BB">
        <w:t xml:space="preserve">  </w:t>
      </w:r>
      <w:r w:rsidR="00014E90">
        <w:t xml:space="preserve"> </w:t>
      </w:r>
    </w:p>
    <w:p w14:paraId="62913A5A" w14:textId="77777777"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This Access database is an adaptation of the CTC CAS database (final preseason 2013 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14:paraId="7878721F" w14:textId="77777777" w:rsidR="00A10347" w:rsidRPr="001635C4" w:rsidRDefault="00A10347" w:rsidP="006A3868">
      <w:pPr>
        <w:spacing w:after="0"/>
      </w:pPr>
    </w:p>
    <w:p w14:paraId="3FBF10E3" w14:textId="77777777" w:rsidR="00FB7BD7" w:rsidRPr="001635C4" w:rsidRDefault="00FB7BD7" w:rsidP="00FB7BD7">
      <w:pPr>
        <w:spacing w:after="0"/>
        <w:rPr>
          <w:b/>
        </w:rPr>
      </w:pPr>
      <w:r w:rsidRPr="001635C4">
        <w:rPr>
          <w:b/>
        </w:rPr>
        <w:t>Programs</w:t>
      </w:r>
      <w:r w:rsidR="00435D83">
        <w:rPr>
          <w:b/>
        </w:rPr>
        <w:t xml:space="preserve"> &amp; companion files</w:t>
      </w:r>
    </w:p>
    <w:p w14:paraId="1FF7B799" w14:textId="77777777" w:rsidR="00FB7BD7" w:rsidRPr="001635C4" w:rsidRDefault="00FB7BD7" w:rsidP="00FB7BD7">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Thus, the ‘program’ is actually a Microsoft Visual Studio solution (.</w:t>
      </w:r>
      <w:proofErr w:type="spellStart"/>
      <w:r w:rsidR="00C460BA">
        <w:t>sln</w:t>
      </w:r>
      <w:proofErr w:type="spellEnd"/>
      <w:r w:rsidR="00C460BA">
        <w:t xml:space="preserve">)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p>
    <w:p w14:paraId="7D4B27F8" w14:textId="77777777" w:rsidR="00FB7BD7" w:rsidRPr="001635C4" w:rsidRDefault="00FB7BD7" w:rsidP="00FB7BD7">
      <w:pPr>
        <w:pStyle w:val="ListParagraph"/>
        <w:numPr>
          <w:ilvl w:val="0"/>
          <w:numId w:val="12"/>
        </w:numPr>
        <w:spacing w:after="0"/>
      </w:pPr>
      <w:r w:rsidRPr="001635C4">
        <w:rPr>
          <w:b/>
        </w:rPr>
        <w:t xml:space="preserve">The CTC’s CAS (and </w:t>
      </w:r>
      <w:proofErr w:type="spellStart"/>
      <w:r w:rsidRPr="001635C4">
        <w:rPr>
          <w:b/>
        </w:rPr>
        <w:t>dll</w:t>
      </w:r>
      <w:proofErr w:type="spellEnd"/>
      <w:r w:rsidRPr="001635C4">
        <w:rPr>
          <w:b/>
        </w:rPr>
        <w:t>)</w:t>
      </w:r>
      <w:r w:rsidRPr="001635C4">
        <w:t xml:space="preserve">: </w:t>
      </w:r>
      <w:r w:rsidR="00FB5A44">
        <w:t>CAS1.5_No_Restrictions.exe and CASLib.dll (2013 versions)</w:t>
      </w:r>
    </w:p>
    <w:p w14:paraId="4749488F" w14:textId="77777777"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14:paraId="61716C57" w14:textId="77777777" w:rsidR="001A0676" w:rsidRDefault="00FB7BD7" w:rsidP="00871ED1">
      <w:pPr>
        <w:pStyle w:val="ListParagraph"/>
        <w:numPr>
          <w:ilvl w:val="0"/>
          <w:numId w:val="12"/>
        </w:numPr>
        <w:spacing w:after="0"/>
      </w:pPr>
      <w:r w:rsidRPr="00597E76">
        <w:rPr>
          <w:b/>
        </w:rPr>
        <w:t>Others</w:t>
      </w:r>
      <w:r w:rsidRPr="001635C4">
        <w:t>:</w:t>
      </w:r>
      <w:r w:rsidRPr="00597E76">
        <w:rPr>
          <w:b/>
        </w:rPr>
        <w:t xml:space="preserve"> </w:t>
      </w:r>
      <w:r w:rsidR="00460AE0">
        <w:t xml:space="preserve">Although they aren’t tied explicitly to the mapping procedures outlined here, there are both R and </w:t>
      </w:r>
      <w:proofErr w:type="spellStart"/>
      <w:r w:rsidR="00460AE0">
        <w:t>OpenBUGS</w:t>
      </w:r>
      <w:proofErr w:type="spellEnd"/>
      <w:r w:rsidR="00460AE0">
        <w:t xml:space="preserve"> programs that estimate parameters for growth functions from CWT length observations (i.e., mapped to FRAM fishery and size limit regula</w:t>
      </w:r>
      <w:r w:rsidR="00435D83">
        <w:t xml:space="preserve">tion) summarized by FRAMBuilder. Jon Carey also has an R program (and input template/files) that estimates missing recoveries for freshwater sport (Puget Sound, </w:t>
      </w:r>
      <w:proofErr w:type="spellStart"/>
      <w:r w:rsidR="00435D83">
        <w:t>Willapa</w:t>
      </w:r>
      <w:proofErr w:type="spellEnd"/>
      <w:r w:rsidR="00435D83">
        <w:t xml:space="preserve"> Bay </w:t>
      </w:r>
      <w:proofErr w:type="spellStart"/>
      <w:r w:rsidR="00435D83">
        <w:t>tribs</w:t>
      </w:r>
      <w:proofErr w:type="spellEnd"/>
      <w:r w:rsidR="00435D83">
        <w:t>) and estuary sport (</w:t>
      </w:r>
      <w:proofErr w:type="spellStart"/>
      <w:r w:rsidR="00435D83">
        <w:t>Willapa</w:t>
      </w:r>
      <w:proofErr w:type="spellEnd"/>
      <w:r w:rsidR="00435D83">
        <w:t xml:space="preserve"> Bay). </w:t>
      </w:r>
    </w:p>
    <w:p w14:paraId="57563001" w14:textId="77777777" w:rsidR="00597E76" w:rsidRDefault="00597E76" w:rsidP="00597E76">
      <w:pPr>
        <w:spacing w:after="0"/>
      </w:pPr>
    </w:p>
    <w:p w14:paraId="207C6D82" w14:textId="77777777" w:rsidR="00597E76" w:rsidRDefault="00597E76" w:rsidP="00597E76">
      <w:pPr>
        <w:spacing w:after="0"/>
      </w:pPr>
    </w:p>
    <w:p w14:paraId="6081D137" w14:textId="77777777" w:rsidR="0001195B" w:rsidRPr="001A0676" w:rsidRDefault="0001195B" w:rsidP="0001195B">
      <w:pPr>
        <w:pStyle w:val="ListParagraph"/>
        <w:numPr>
          <w:ilvl w:val="0"/>
          <w:numId w:val="1"/>
        </w:numPr>
        <w:spacing w:after="0"/>
        <w:outlineLvl w:val="0"/>
        <w:rPr>
          <w:b/>
          <w:sz w:val="26"/>
          <w:szCs w:val="26"/>
        </w:rPr>
      </w:pPr>
      <w:bookmarkStart w:id="7" w:name="_Toc453861379"/>
      <w:r w:rsidRPr="001A0676">
        <w:rPr>
          <w:b/>
          <w:sz w:val="26"/>
          <w:szCs w:val="26"/>
        </w:rPr>
        <w:t>Step 1: Select tag groups</w:t>
      </w:r>
      <w:bookmarkEnd w:id="7"/>
    </w:p>
    <w:p w14:paraId="6F4425A3" w14:textId="77777777" w:rsidR="00C91174" w:rsidRDefault="00C91174" w:rsidP="0001195B">
      <w:pPr>
        <w:spacing w:after="0"/>
      </w:pPr>
    </w:p>
    <w:p w14:paraId="2464C551" w14:textId="77777777"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14:paraId="48F28BDE" w14:textId="77777777" w:rsidR="00304682" w:rsidRDefault="00435D83" w:rsidP="00CB2949">
      <w:pPr>
        <w:pStyle w:val="ListParagraph"/>
        <w:numPr>
          <w:ilvl w:val="0"/>
          <w:numId w:val="27"/>
        </w:numPr>
        <w:spacing w:after="0"/>
      </w:pPr>
      <w:r>
        <w:lastRenderedPageBreak/>
        <w:t>For nearly all stocks, tag s</w:t>
      </w:r>
      <w:r w:rsidR="00CB2949">
        <w:t xml:space="preserve">election was limited to brood years </w:t>
      </w:r>
      <w:r w:rsidR="00E942FB">
        <w:t xml:space="preserve">(BY) </w:t>
      </w:r>
      <w:r w:rsidR="00CB2949">
        <w:t xml:space="preserve">2005-2008; additional brood years were included for special calibration analyses (e.g., out-of-base procedures </w:t>
      </w:r>
      <w:r w:rsidR="001D46C8">
        <w:t xml:space="preserve">relied on brood </w:t>
      </w:r>
      <w:r w:rsidR="00CB2949">
        <w:t>years 2002-2004</w:t>
      </w:r>
      <w:r>
        <w:t>, growth functions</w:t>
      </w:r>
      <w:r w:rsidR="00CB2949">
        <w:t>)</w:t>
      </w:r>
      <w:r>
        <w:t>; and, due to the ‘collapse years’, Sacramento/Central Valley fall Chinook include 2009 brood releases and omit 2005-08 broods.</w:t>
      </w:r>
    </w:p>
    <w:p w14:paraId="1BEC9C84" w14:textId="77777777"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w:t>
      </w:r>
      <w:r w:rsidR="00435D83">
        <w:t xml:space="preserve">their absence in </w:t>
      </w:r>
      <w:r>
        <w:t xml:space="preserve">(1) CWT </w:t>
      </w:r>
      <w:r w:rsidR="00435D83">
        <w:t>samples</w:t>
      </w:r>
      <w:r>
        <w:t xml:space="preserve"> </w:t>
      </w:r>
      <w:r w:rsidR="00435D83">
        <w:t>for</w:t>
      </w:r>
      <w:r>
        <w:t xml:space="preserve"> visual</w:t>
      </w:r>
      <w:r w:rsidR="00435D83">
        <w:t xml:space="preserve">ly </w:t>
      </w:r>
      <w:r>
        <w:t xml:space="preserve">sampled fisheries and (2) mark-selective fishery catches.  </w:t>
      </w:r>
    </w:p>
    <w:p w14:paraId="5F3D37C3" w14:textId="77777777"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questionable warning flags</w:t>
      </w:r>
      <w:r w:rsidR="00435D83">
        <w:t xml:space="preserve"> (e.g., BKD outbreak)</w:t>
      </w:r>
      <w:r w:rsidR="00CB2949">
        <w:t xml:space="preserve">, </w:t>
      </w:r>
      <w:r>
        <w:t xml:space="preserve">(3) that were released at stages earlier than the fingerling stage, </w:t>
      </w:r>
      <w:r w:rsidR="00CB2949">
        <w:t xml:space="preserve">and/or </w:t>
      </w:r>
      <w:r>
        <w:t xml:space="preserve">(4) </w:t>
      </w:r>
      <w:r w:rsidR="00CB2949">
        <w:t xml:space="preserve">that were released </w:t>
      </w:r>
      <w:r w:rsidR="00435D83">
        <w:t>at</w:t>
      </w:r>
      <w:r w:rsidR="00CB2949">
        <w:t xml:space="preserve"> locations with difficult/poor escapement enumeration (e.g., acclimation ponds). </w:t>
      </w:r>
    </w:p>
    <w:p w14:paraId="4A911C70" w14:textId="77777777"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1" w:history="1">
        <w:r w:rsidRPr="00AC155D">
          <w:rPr>
            <w:rStyle w:val="Hyperlink"/>
          </w:rPr>
          <w:t>https://github.com/petemchugh/FRAMBuilder/blob/master/2016ChinFRAMBP_StockProfiles012816_Protected.xlsx</w:t>
        </w:r>
      </w:hyperlink>
      <w:r>
        <w:t>.</w:t>
      </w:r>
    </w:p>
    <w:p w14:paraId="3BFCE468" w14:textId="77777777" w:rsidR="0001195B" w:rsidRPr="001635C4" w:rsidRDefault="0001195B" w:rsidP="0001195B">
      <w:pPr>
        <w:spacing w:after="0"/>
      </w:pPr>
    </w:p>
    <w:p w14:paraId="6FD33CF3" w14:textId="77777777" w:rsidR="0001195B" w:rsidRPr="001635C4" w:rsidRDefault="0001195B" w:rsidP="0001195B">
      <w:pPr>
        <w:spacing w:after="0"/>
      </w:pPr>
    </w:p>
    <w:p w14:paraId="15D627F2" w14:textId="77777777" w:rsidR="0001195B" w:rsidRPr="001A0676" w:rsidRDefault="0001195B" w:rsidP="0001195B">
      <w:pPr>
        <w:pStyle w:val="ListParagraph"/>
        <w:numPr>
          <w:ilvl w:val="0"/>
          <w:numId w:val="1"/>
        </w:numPr>
        <w:spacing w:after="0"/>
        <w:outlineLvl w:val="0"/>
        <w:rPr>
          <w:b/>
          <w:sz w:val="26"/>
          <w:szCs w:val="26"/>
        </w:rPr>
      </w:pPr>
      <w:bookmarkStart w:id="8" w:name="_Toc453861380"/>
      <w:r w:rsidRPr="001A0676">
        <w:rPr>
          <w:b/>
          <w:sz w:val="26"/>
          <w:szCs w:val="26"/>
        </w:rPr>
        <w:t>Step 2: Query RMIS for release/recovery data</w:t>
      </w:r>
      <w:bookmarkEnd w:id="8"/>
    </w:p>
    <w:p w14:paraId="53C73785" w14:textId="77777777" w:rsidR="00C91174" w:rsidRDefault="00C91174" w:rsidP="0001195B">
      <w:pPr>
        <w:spacing w:after="0"/>
      </w:pPr>
    </w:p>
    <w:p w14:paraId="1CA9C388" w14:textId="77777777" w:rsidR="00772C28" w:rsidRDefault="00EF4EE4" w:rsidP="0001195B">
      <w:pPr>
        <w:spacing w:after="0"/>
      </w:pPr>
      <w:r>
        <w:t xml:space="preserve">Given a set of codes, the next task is to query RMIS for the necessary release and recovery information. The online system is at </w:t>
      </w:r>
      <w:hyperlink r:id="rId12" w:history="1">
        <w:r w:rsidRPr="00AC155D">
          <w:rPr>
            <w:rStyle w:val="Hyperlink"/>
          </w:rPr>
          <w:t>http://www.rmis.org/rmis_login.php?action=Login&amp;system=cwt</w:t>
        </w:r>
      </w:hyperlink>
      <w:r>
        <w:t>, and requires that you have a user account. Release data are acquired via the ‘</w:t>
      </w:r>
      <w:r w:rsidR="00365249">
        <w:t xml:space="preserve">Releases: </w:t>
      </w:r>
      <w:r>
        <w:t xml:space="preserve">Tagged Releases’ query form, which requires your tag list. 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14:paraId="37BF068F" w14:textId="77777777" w:rsidR="00597E76" w:rsidRPr="00AA7786" w:rsidRDefault="00597E76" w:rsidP="0001195B">
      <w:pPr>
        <w:spacing w:after="0"/>
      </w:pPr>
    </w:p>
    <w:p w14:paraId="366B60BC" w14:textId="77777777" w:rsidR="00772C28" w:rsidRPr="00597E76" w:rsidRDefault="00772C28" w:rsidP="00597E76">
      <w:pPr>
        <w:spacing w:after="0"/>
        <w:ind w:left="4320"/>
        <w:rPr>
          <w:sz w:val="16"/>
        </w:rPr>
      </w:pPr>
      <w:proofErr w:type="spellStart"/>
      <w:r w:rsidRPr="00597E76">
        <w:rPr>
          <w:sz w:val="16"/>
        </w:rPr>
        <w:t>tag_code_or_release_id</w:t>
      </w:r>
      <w:proofErr w:type="spellEnd"/>
    </w:p>
    <w:p w14:paraId="506ADC65" w14:textId="77777777" w:rsidR="00772C28" w:rsidRPr="00597E76" w:rsidRDefault="00772C28" w:rsidP="00597E76">
      <w:pPr>
        <w:spacing w:after="0"/>
        <w:ind w:left="4320"/>
        <w:rPr>
          <w:sz w:val="16"/>
        </w:rPr>
      </w:pPr>
      <w:r w:rsidRPr="00597E76">
        <w:rPr>
          <w:sz w:val="16"/>
        </w:rPr>
        <w:t>species</w:t>
      </w:r>
    </w:p>
    <w:p w14:paraId="2E95EF33" w14:textId="77777777" w:rsidR="00772C28" w:rsidRPr="00597E76" w:rsidRDefault="00772C28" w:rsidP="00597E76">
      <w:pPr>
        <w:spacing w:after="0"/>
        <w:ind w:left="4320"/>
        <w:rPr>
          <w:sz w:val="16"/>
        </w:rPr>
      </w:pPr>
      <w:r w:rsidRPr="00597E76">
        <w:rPr>
          <w:sz w:val="16"/>
        </w:rPr>
        <w:t>run</w:t>
      </w:r>
    </w:p>
    <w:p w14:paraId="49064F91" w14:textId="77777777" w:rsidR="00772C28" w:rsidRPr="00597E76" w:rsidRDefault="00772C28" w:rsidP="00597E76">
      <w:pPr>
        <w:spacing w:after="0"/>
        <w:ind w:left="4320"/>
        <w:rPr>
          <w:sz w:val="16"/>
        </w:rPr>
      </w:pPr>
      <w:proofErr w:type="spellStart"/>
      <w:r w:rsidRPr="00597E76">
        <w:rPr>
          <w:sz w:val="16"/>
        </w:rPr>
        <w:t>brood_year</w:t>
      </w:r>
      <w:proofErr w:type="spellEnd"/>
    </w:p>
    <w:p w14:paraId="122757ED" w14:textId="77777777" w:rsidR="00772C28" w:rsidRPr="00597E76" w:rsidRDefault="00772C28" w:rsidP="00597E76">
      <w:pPr>
        <w:spacing w:after="0"/>
        <w:ind w:left="4320"/>
        <w:rPr>
          <w:sz w:val="16"/>
        </w:rPr>
      </w:pPr>
      <w:proofErr w:type="spellStart"/>
      <w:r w:rsidRPr="00597E76">
        <w:rPr>
          <w:sz w:val="16"/>
        </w:rPr>
        <w:t>release_location_code</w:t>
      </w:r>
      <w:proofErr w:type="spellEnd"/>
    </w:p>
    <w:p w14:paraId="0A64E84E" w14:textId="77777777" w:rsidR="00772C28" w:rsidRPr="00597E76" w:rsidRDefault="00772C28" w:rsidP="00597E76">
      <w:pPr>
        <w:spacing w:after="0"/>
        <w:ind w:left="4320"/>
        <w:rPr>
          <w:sz w:val="16"/>
        </w:rPr>
      </w:pPr>
      <w:proofErr w:type="spellStart"/>
      <w:r w:rsidRPr="00597E76">
        <w:rPr>
          <w:sz w:val="16"/>
        </w:rPr>
        <w:t>first_release_date</w:t>
      </w:r>
      <w:proofErr w:type="spellEnd"/>
    </w:p>
    <w:p w14:paraId="5C30BD91" w14:textId="77777777" w:rsidR="00772C28" w:rsidRPr="00597E76" w:rsidRDefault="00772C28" w:rsidP="00597E76">
      <w:pPr>
        <w:spacing w:after="0"/>
        <w:ind w:left="4320"/>
        <w:rPr>
          <w:sz w:val="16"/>
        </w:rPr>
      </w:pPr>
      <w:proofErr w:type="spellStart"/>
      <w:r w:rsidRPr="00597E76">
        <w:rPr>
          <w:sz w:val="16"/>
        </w:rPr>
        <w:t>last_release_date</w:t>
      </w:r>
      <w:proofErr w:type="spellEnd"/>
    </w:p>
    <w:p w14:paraId="54E55D95" w14:textId="77777777" w:rsidR="00772C28" w:rsidRPr="00597E76" w:rsidRDefault="00772C28" w:rsidP="00597E76">
      <w:pPr>
        <w:spacing w:after="0"/>
        <w:ind w:left="4320"/>
        <w:rPr>
          <w:sz w:val="16"/>
        </w:rPr>
      </w:pPr>
      <w:r w:rsidRPr="00597E76">
        <w:rPr>
          <w:sz w:val="16"/>
        </w:rPr>
        <w:t>cwt_1st_mark</w:t>
      </w:r>
    </w:p>
    <w:p w14:paraId="7E440B45" w14:textId="77777777" w:rsidR="00772C28" w:rsidRPr="00597E76" w:rsidRDefault="00772C28" w:rsidP="00597E76">
      <w:pPr>
        <w:spacing w:after="0"/>
        <w:ind w:left="4320"/>
        <w:rPr>
          <w:sz w:val="16"/>
        </w:rPr>
      </w:pPr>
      <w:r w:rsidRPr="00597E76">
        <w:rPr>
          <w:sz w:val="16"/>
        </w:rPr>
        <w:t>cwt_1st_mark_count</w:t>
      </w:r>
    </w:p>
    <w:p w14:paraId="137156B9" w14:textId="77777777" w:rsidR="00772C28" w:rsidRPr="00597E76" w:rsidRDefault="00772C28" w:rsidP="00597E76">
      <w:pPr>
        <w:spacing w:after="0"/>
        <w:ind w:left="4320"/>
        <w:rPr>
          <w:sz w:val="16"/>
        </w:rPr>
      </w:pPr>
      <w:r w:rsidRPr="00597E76">
        <w:rPr>
          <w:sz w:val="16"/>
        </w:rPr>
        <w:t>cwt_2nd_mark</w:t>
      </w:r>
    </w:p>
    <w:p w14:paraId="7E18A609" w14:textId="77777777" w:rsidR="00772C28" w:rsidRPr="00597E76" w:rsidRDefault="00772C28" w:rsidP="00597E76">
      <w:pPr>
        <w:spacing w:after="0"/>
        <w:ind w:left="4320"/>
        <w:rPr>
          <w:sz w:val="16"/>
        </w:rPr>
      </w:pPr>
      <w:r w:rsidRPr="00597E76">
        <w:rPr>
          <w:sz w:val="16"/>
        </w:rPr>
        <w:t>cwt_2nd_mark_count</w:t>
      </w:r>
    </w:p>
    <w:p w14:paraId="12A69544" w14:textId="77777777" w:rsidR="00772C28" w:rsidRPr="00597E76" w:rsidRDefault="00772C28" w:rsidP="00597E76">
      <w:pPr>
        <w:spacing w:after="0"/>
        <w:ind w:left="4320"/>
        <w:rPr>
          <w:sz w:val="16"/>
        </w:rPr>
      </w:pPr>
      <w:r w:rsidRPr="00597E76">
        <w:rPr>
          <w:sz w:val="16"/>
        </w:rPr>
        <w:t>non_cwt_1st_mark</w:t>
      </w:r>
    </w:p>
    <w:p w14:paraId="1BB91E0F" w14:textId="77777777" w:rsidR="00772C28" w:rsidRPr="00597E76" w:rsidRDefault="00772C28" w:rsidP="00597E76">
      <w:pPr>
        <w:spacing w:after="0"/>
        <w:ind w:left="4320"/>
        <w:rPr>
          <w:sz w:val="16"/>
        </w:rPr>
      </w:pPr>
      <w:r w:rsidRPr="00597E76">
        <w:rPr>
          <w:sz w:val="16"/>
        </w:rPr>
        <w:t>non_cwt_1st_mark_count</w:t>
      </w:r>
    </w:p>
    <w:p w14:paraId="27C2DC73" w14:textId="77777777" w:rsidR="00772C28" w:rsidRPr="00597E76" w:rsidRDefault="00772C28" w:rsidP="00597E76">
      <w:pPr>
        <w:spacing w:after="0"/>
        <w:ind w:left="4320"/>
        <w:rPr>
          <w:sz w:val="16"/>
        </w:rPr>
      </w:pPr>
      <w:r w:rsidRPr="00597E76">
        <w:rPr>
          <w:sz w:val="16"/>
        </w:rPr>
        <w:t>non_cwt_2nd_mark</w:t>
      </w:r>
    </w:p>
    <w:p w14:paraId="798FE7B0" w14:textId="77777777" w:rsidR="00772C28" w:rsidRPr="00597E76" w:rsidRDefault="00772C28" w:rsidP="00597E76">
      <w:pPr>
        <w:spacing w:after="0"/>
        <w:ind w:left="4320"/>
        <w:rPr>
          <w:sz w:val="16"/>
        </w:rPr>
      </w:pPr>
      <w:r w:rsidRPr="00597E76">
        <w:rPr>
          <w:sz w:val="16"/>
        </w:rPr>
        <w:t>non_cwt_2nd_mark_count</w:t>
      </w:r>
    </w:p>
    <w:p w14:paraId="20B848D2" w14:textId="77777777" w:rsidR="00772C28" w:rsidRPr="00597E76" w:rsidRDefault="00772C28" w:rsidP="00597E76">
      <w:pPr>
        <w:spacing w:after="0"/>
        <w:ind w:left="4320"/>
        <w:rPr>
          <w:sz w:val="16"/>
        </w:rPr>
      </w:pPr>
      <w:proofErr w:type="spellStart"/>
      <w:r w:rsidRPr="00597E76">
        <w:rPr>
          <w:sz w:val="16"/>
        </w:rPr>
        <w:t>hatchery_location_code</w:t>
      </w:r>
      <w:proofErr w:type="spellEnd"/>
    </w:p>
    <w:p w14:paraId="58CE59C2" w14:textId="77777777" w:rsidR="00772C28" w:rsidRPr="00597E76" w:rsidRDefault="00772C28" w:rsidP="00597E76">
      <w:pPr>
        <w:spacing w:after="0"/>
        <w:ind w:left="4320"/>
        <w:rPr>
          <w:sz w:val="16"/>
        </w:rPr>
      </w:pPr>
      <w:proofErr w:type="spellStart"/>
      <w:r w:rsidRPr="00597E76">
        <w:rPr>
          <w:sz w:val="16"/>
        </w:rPr>
        <w:t>stock_location_name</w:t>
      </w:r>
      <w:proofErr w:type="spellEnd"/>
    </w:p>
    <w:p w14:paraId="7F564D86" w14:textId="77777777" w:rsidR="00772C28" w:rsidRPr="00597E76" w:rsidRDefault="00772C28" w:rsidP="00597E76">
      <w:pPr>
        <w:spacing w:after="0"/>
        <w:ind w:left="4320"/>
        <w:rPr>
          <w:sz w:val="16"/>
        </w:rPr>
      </w:pPr>
      <w:proofErr w:type="spellStart"/>
      <w:r w:rsidRPr="00597E76">
        <w:rPr>
          <w:sz w:val="16"/>
        </w:rPr>
        <w:t>related_group_type</w:t>
      </w:r>
      <w:proofErr w:type="spellEnd"/>
    </w:p>
    <w:p w14:paraId="2CE91D05" w14:textId="77777777" w:rsidR="00772C28" w:rsidRPr="00597E76" w:rsidRDefault="00772C28" w:rsidP="00597E76">
      <w:pPr>
        <w:spacing w:after="0"/>
        <w:ind w:left="4320"/>
        <w:rPr>
          <w:sz w:val="20"/>
        </w:rPr>
      </w:pPr>
      <w:proofErr w:type="spellStart"/>
      <w:r w:rsidRPr="00597E76">
        <w:rPr>
          <w:sz w:val="16"/>
        </w:rPr>
        <w:t>related_group_id</w:t>
      </w:r>
      <w:proofErr w:type="spellEnd"/>
    </w:p>
    <w:p w14:paraId="060B0EBA" w14:textId="77777777" w:rsidR="00365249" w:rsidRDefault="00365249" w:rsidP="0001195B">
      <w:pPr>
        <w:spacing w:after="0"/>
      </w:pPr>
    </w:p>
    <w:p w14:paraId="7140BB1A" w14:textId="77777777" w:rsidR="00772C28" w:rsidRDefault="00365249" w:rsidP="0001195B">
      <w:pPr>
        <w:spacing w:after="0"/>
      </w:pPr>
      <w:r>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14:paraId="5B56C3DD" w14:textId="77777777" w:rsidR="00772C28" w:rsidRDefault="00772C28" w:rsidP="0001195B">
      <w:pPr>
        <w:spacing w:after="0"/>
      </w:pPr>
    </w:p>
    <w:p w14:paraId="2AA4D306" w14:textId="77777777" w:rsidR="00772C28" w:rsidRDefault="00772C28" w:rsidP="0001195B">
      <w:pPr>
        <w:spacing w:after="0"/>
      </w:pPr>
      <w:r>
        <w:rPr>
          <w:noProof/>
        </w:rPr>
        <w:drawing>
          <wp:inline distT="0" distB="0" distL="0" distR="0" wp14:anchorId="61B4C623" wp14:editId="6F220CEC">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14:paraId="10404993" w14:textId="77777777" w:rsidR="0001195B" w:rsidRDefault="00772C28" w:rsidP="0001195B">
      <w:pPr>
        <w:spacing w:after="0"/>
      </w:pPr>
      <w:r w:rsidRPr="00E91B1B">
        <w:rPr>
          <w:b/>
        </w:rPr>
        <w:t>Figure 5.1.</w:t>
      </w:r>
      <w:r>
        <w:t xml:space="preserve"> RMIS’s ‘Tagged Releases’ query form, wherein the set of codes desired is specified.</w:t>
      </w:r>
      <w:r w:rsidR="00EF4EE4">
        <w:t xml:space="preserve"> </w:t>
      </w:r>
    </w:p>
    <w:p w14:paraId="0D534F51" w14:textId="77777777" w:rsidR="00E91B1B" w:rsidRDefault="00E91B1B" w:rsidP="0001195B">
      <w:pPr>
        <w:spacing w:after="0"/>
      </w:pPr>
    </w:p>
    <w:p w14:paraId="501691C5" w14:textId="77777777" w:rsidR="00772C28" w:rsidRDefault="00772C28" w:rsidP="0001195B">
      <w:pPr>
        <w:spacing w:after="0"/>
      </w:pPr>
      <w:r>
        <w:rPr>
          <w:noProof/>
        </w:rPr>
        <w:lastRenderedPageBreak/>
        <w:drawing>
          <wp:inline distT="0" distB="0" distL="0" distR="0" wp14:anchorId="08569C45" wp14:editId="7DB5B125">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14:paraId="0CE30704" w14:textId="77777777" w:rsidR="00772C28" w:rsidRDefault="00772C28" w:rsidP="0001195B">
      <w:pPr>
        <w:spacing w:after="0"/>
      </w:pPr>
      <w:r w:rsidRPr="00E91B1B">
        <w:rPr>
          <w:b/>
        </w:rPr>
        <w:t xml:space="preserve">Figure 5.2. </w:t>
      </w:r>
      <w:r>
        <w:t>Form for specifying query result specs, specifically report type (CSV).</w:t>
      </w:r>
    </w:p>
    <w:p w14:paraId="7C90CCC3" w14:textId="77777777" w:rsidR="00772C28" w:rsidRDefault="00772C28" w:rsidP="0001195B">
      <w:pPr>
        <w:spacing w:after="0"/>
      </w:pPr>
    </w:p>
    <w:p w14:paraId="5A0C4A67" w14:textId="77777777" w:rsidR="00772C28" w:rsidRDefault="00772C28" w:rsidP="0001195B">
      <w:pPr>
        <w:spacing w:after="0"/>
      </w:pPr>
    </w:p>
    <w:p w14:paraId="248F2B1C" w14:textId="77777777" w:rsidR="00772C28" w:rsidRDefault="00772C28" w:rsidP="0001195B">
      <w:pPr>
        <w:spacing w:after="0"/>
      </w:pPr>
      <w:r>
        <w:rPr>
          <w:noProof/>
        </w:rPr>
        <w:drawing>
          <wp:inline distT="0" distB="0" distL="0" distR="0" wp14:anchorId="3E59CD7B" wp14:editId="162CB709">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14:paraId="237594E9" w14:textId="77777777" w:rsidR="00772C28" w:rsidRPr="001635C4" w:rsidRDefault="00772C28" w:rsidP="0001195B">
      <w:pPr>
        <w:spacing w:after="0"/>
      </w:pPr>
      <w:r w:rsidRPr="00A025AA">
        <w:rPr>
          <w:b/>
        </w:rPr>
        <w:t>Figure 5.3.</w:t>
      </w:r>
      <w:r>
        <w:t xml:space="preserve"> Sub-form for setting a User List of fields to be included in query results.</w:t>
      </w:r>
    </w:p>
    <w:p w14:paraId="70DE69E9" w14:textId="77777777" w:rsidR="0001195B" w:rsidRPr="001635C4" w:rsidRDefault="0001195B" w:rsidP="0001195B">
      <w:pPr>
        <w:spacing w:after="0"/>
      </w:pPr>
    </w:p>
    <w:p w14:paraId="1F92037C" w14:textId="77777777"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 (NOTE: unlike releases, only 180 codes can entered here):</w:t>
      </w:r>
    </w:p>
    <w:p w14:paraId="3F9C7EFE" w14:textId="77777777" w:rsidR="00365249" w:rsidRDefault="00365249" w:rsidP="0001195B">
      <w:pPr>
        <w:spacing w:after="0"/>
      </w:pPr>
    </w:p>
    <w:p w14:paraId="71C0B308" w14:textId="77777777" w:rsidR="00365249" w:rsidRPr="00AF7173" w:rsidRDefault="00365249" w:rsidP="00B41F94">
      <w:pPr>
        <w:spacing w:after="0"/>
        <w:ind w:left="4320"/>
        <w:rPr>
          <w:sz w:val="16"/>
          <w:szCs w:val="16"/>
        </w:rPr>
      </w:pPr>
      <w:proofErr w:type="spellStart"/>
      <w:r w:rsidRPr="00AF7173">
        <w:rPr>
          <w:sz w:val="16"/>
          <w:szCs w:val="16"/>
        </w:rPr>
        <w:t>recovery_id</w:t>
      </w:r>
      <w:proofErr w:type="spellEnd"/>
    </w:p>
    <w:p w14:paraId="08A1352B" w14:textId="77777777" w:rsidR="00365249" w:rsidRPr="00AF7173" w:rsidRDefault="00365249" w:rsidP="00B41F94">
      <w:pPr>
        <w:spacing w:after="0"/>
        <w:ind w:left="4320"/>
        <w:rPr>
          <w:sz w:val="16"/>
          <w:szCs w:val="16"/>
        </w:rPr>
      </w:pPr>
      <w:proofErr w:type="spellStart"/>
      <w:r w:rsidRPr="00AF7173">
        <w:rPr>
          <w:sz w:val="16"/>
          <w:szCs w:val="16"/>
        </w:rPr>
        <w:t>recovery_date</w:t>
      </w:r>
      <w:proofErr w:type="spellEnd"/>
    </w:p>
    <w:p w14:paraId="2B815E75" w14:textId="77777777" w:rsidR="00365249" w:rsidRPr="00AF7173" w:rsidRDefault="00365249" w:rsidP="00B41F94">
      <w:pPr>
        <w:spacing w:after="0"/>
        <w:ind w:left="4320"/>
        <w:rPr>
          <w:sz w:val="16"/>
          <w:szCs w:val="16"/>
        </w:rPr>
      </w:pPr>
      <w:proofErr w:type="spellStart"/>
      <w:r w:rsidRPr="00AF7173">
        <w:rPr>
          <w:sz w:val="16"/>
          <w:szCs w:val="16"/>
        </w:rPr>
        <w:t>period_type</w:t>
      </w:r>
      <w:proofErr w:type="spellEnd"/>
    </w:p>
    <w:p w14:paraId="1D116BF3" w14:textId="77777777" w:rsidR="00365249" w:rsidRPr="00AF7173" w:rsidRDefault="00365249" w:rsidP="00B41F94">
      <w:pPr>
        <w:spacing w:after="0"/>
        <w:ind w:left="4320"/>
        <w:rPr>
          <w:sz w:val="16"/>
          <w:szCs w:val="16"/>
        </w:rPr>
      </w:pPr>
      <w:r w:rsidRPr="00AF7173">
        <w:rPr>
          <w:sz w:val="16"/>
          <w:szCs w:val="16"/>
        </w:rPr>
        <w:t>period</w:t>
      </w:r>
    </w:p>
    <w:p w14:paraId="4066FAA8" w14:textId="77777777" w:rsidR="00365249" w:rsidRPr="00AF7173" w:rsidRDefault="00365249" w:rsidP="00B41F94">
      <w:pPr>
        <w:spacing w:after="0"/>
        <w:ind w:left="4320"/>
        <w:rPr>
          <w:sz w:val="16"/>
          <w:szCs w:val="16"/>
        </w:rPr>
      </w:pPr>
      <w:r w:rsidRPr="00AF7173">
        <w:rPr>
          <w:sz w:val="16"/>
          <w:szCs w:val="16"/>
        </w:rPr>
        <w:t>species</w:t>
      </w:r>
    </w:p>
    <w:p w14:paraId="49AACD68" w14:textId="77777777" w:rsidR="00365249" w:rsidRPr="00AF7173" w:rsidRDefault="00365249" w:rsidP="00B41F94">
      <w:pPr>
        <w:spacing w:after="0"/>
        <w:ind w:left="4320"/>
        <w:rPr>
          <w:sz w:val="16"/>
          <w:szCs w:val="16"/>
        </w:rPr>
      </w:pPr>
      <w:r w:rsidRPr="00AF7173">
        <w:rPr>
          <w:sz w:val="16"/>
          <w:szCs w:val="16"/>
        </w:rPr>
        <w:t>sex</w:t>
      </w:r>
    </w:p>
    <w:p w14:paraId="3896E879" w14:textId="77777777" w:rsidR="00365249" w:rsidRPr="00AF7173" w:rsidRDefault="00365249" w:rsidP="00B41F94">
      <w:pPr>
        <w:spacing w:after="0"/>
        <w:ind w:left="4320"/>
        <w:rPr>
          <w:sz w:val="16"/>
          <w:szCs w:val="16"/>
        </w:rPr>
      </w:pPr>
      <w:r w:rsidRPr="00AF7173">
        <w:rPr>
          <w:sz w:val="16"/>
          <w:szCs w:val="16"/>
        </w:rPr>
        <w:t>length</w:t>
      </w:r>
    </w:p>
    <w:p w14:paraId="10612DB2" w14:textId="77777777" w:rsidR="00365249" w:rsidRPr="00AF7173" w:rsidRDefault="00365249" w:rsidP="00B41F94">
      <w:pPr>
        <w:spacing w:after="0"/>
        <w:ind w:left="4320"/>
        <w:rPr>
          <w:sz w:val="16"/>
          <w:szCs w:val="16"/>
        </w:rPr>
      </w:pPr>
      <w:proofErr w:type="spellStart"/>
      <w:r w:rsidRPr="00AF7173">
        <w:rPr>
          <w:sz w:val="16"/>
          <w:szCs w:val="16"/>
        </w:rPr>
        <w:t>length_code</w:t>
      </w:r>
      <w:proofErr w:type="spellEnd"/>
    </w:p>
    <w:p w14:paraId="7B22C0EE" w14:textId="77777777" w:rsidR="00365249" w:rsidRPr="00AF7173" w:rsidRDefault="00365249" w:rsidP="00B41F94">
      <w:pPr>
        <w:spacing w:after="0"/>
        <w:ind w:left="4320"/>
        <w:rPr>
          <w:sz w:val="16"/>
          <w:szCs w:val="16"/>
        </w:rPr>
      </w:pPr>
      <w:proofErr w:type="spellStart"/>
      <w:r w:rsidRPr="00AF7173">
        <w:rPr>
          <w:sz w:val="16"/>
          <w:szCs w:val="16"/>
        </w:rPr>
        <w:t>tag_code</w:t>
      </w:r>
      <w:proofErr w:type="spellEnd"/>
    </w:p>
    <w:p w14:paraId="7F505E4C" w14:textId="77777777" w:rsidR="00365249" w:rsidRPr="00AF7173" w:rsidRDefault="00365249" w:rsidP="00B41F94">
      <w:pPr>
        <w:spacing w:after="0"/>
        <w:ind w:left="4320"/>
        <w:rPr>
          <w:sz w:val="16"/>
          <w:szCs w:val="16"/>
        </w:rPr>
      </w:pPr>
      <w:proofErr w:type="spellStart"/>
      <w:r w:rsidRPr="00AF7173">
        <w:rPr>
          <w:sz w:val="16"/>
          <w:szCs w:val="16"/>
        </w:rPr>
        <w:t>tag_status</w:t>
      </w:r>
      <w:proofErr w:type="spellEnd"/>
    </w:p>
    <w:p w14:paraId="493E82EB" w14:textId="77777777" w:rsidR="00365249" w:rsidRPr="00AF7173" w:rsidRDefault="00365249" w:rsidP="00B41F94">
      <w:pPr>
        <w:spacing w:after="0"/>
        <w:ind w:left="4320"/>
        <w:rPr>
          <w:sz w:val="16"/>
          <w:szCs w:val="16"/>
        </w:rPr>
      </w:pPr>
      <w:proofErr w:type="spellStart"/>
      <w:r w:rsidRPr="00AF7173">
        <w:rPr>
          <w:sz w:val="16"/>
          <w:szCs w:val="16"/>
        </w:rPr>
        <w:t>estimation_level</w:t>
      </w:r>
      <w:proofErr w:type="spellEnd"/>
    </w:p>
    <w:p w14:paraId="7E314E34" w14:textId="77777777" w:rsidR="00365249" w:rsidRPr="00AF7173" w:rsidRDefault="00365249" w:rsidP="00B41F94">
      <w:pPr>
        <w:spacing w:after="0"/>
        <w:ind w:left="4320"/>
        <w:rPr>
          <w:sz w:val="16"/>
          <w:szCs w:val="16"/>
        </w:rPr>
      </w:pPr>
      <w:proofErr w:type="spellStart"/>
      <w:r w:rsidRPr="00AF7173">
        <w:rPr>
          <w:sz w:val="16"/>
          <w:szCs w:val="16"/>
        </w:rPr>
        <w:t>recovery_location_code</w:t>
      </w:r>
      <w:proofErr w:type="spellEnd"/>
    </w:p>
    <w:p w14:paraId="4492231E" w14:textId="77777777" w:rsidR="00365249" w:rsidRPr="00AF7173" w:rsidRDefault="00365249" w:rsidP="00B41F94">
      <w:pPr>
        <w:spacing w:after="0"/>
        <w:ind w:left="4320"/>
        <w:rPr>
          <w:sz w:val="16"/>
          <w:szCs w:val="16"/>
        </w:rPr>
      </w:pPr>
      <w:r w:rsidRPr="00AF7173">
        <w:rPr>
          <w:sz w:val="16"/>
          <w:szCs w:val="16"/>
        </w:rPr>
        <w:t>fishery</w:t>
      </w:r>
    </w:p>
    <w:p w14:paraId="355A040D" w14:textId="77777777" w:rsidR="00365249" w:rsidRPr="00AF7173" w:rsidRDefault="00365249" w:rsidP="00B41F94">
      <w:pPr>
        <w:spacing w:after="0"/>
        <w:ind w:left="4320"/>
        <w:rPr>
          <w:sz w:val="16"/>
          <w:szCs w:val="16"/>
        </w:rPr>
      </w:pPr>
      <w:proofErr w:type="spellStart"/>
      <w:r w:rsidRPr="00AF7173">
        <w:rPr>
          <w:sz w:val="16"/>
          <w:szCs w:val="16"/>
        </w:rPr>
        <w:t>estimated_number</w:t>
      </w:r>
      <w:proofErr w:type="spellEnd"/>
    </w:p>
    <w:p w14:paraId="595A2B81" w14:textId="77777777" w:rsidR="00365249" w:rsidRPr="00AF7173" w:rsidRDefault="00365249" w:rsidP="00B41F94">
      <w:pPr>
        <w:spacing w:after="0"/>
        <w:ind w:left="4320"/>
        <w:rPr>
          <w:sz w:val="16"/>
          <w:szCs w:val="16"/>
        </w:rPr>
      </w:pPr>
      <w:proofErr w:type="spellStart"/>
      <w:r w:rsidRPr="00AF7173">
        <w:rPr>
          <w:sz w:val="16"/>
          <w:szCs w:val="16"/>
        </w:rPr>
        <w:t>sample_type</w:t>
      </w:r>
      <w:proofErr w:type="spellEnd"/>
    </w:p>
    <w:p w14:paraId="7343EA52" w14:textId="77777777" w:rsidR="00365249" w:rsidRPr="00AF7173" w:rsidRDefault="00365249" w:rsidP="00B41F94">
      <w:pPr>
        <w:spacing w:after="0"/>
        <w:ind w:left="4320"/>
        <w:rPr>
          <w:sz w:val="16"/>
          <w:szCs w:val="16"/>
        </w:rPr>
      </w:pPr>
      <w:proofErr w:type="spellStart"/>
      <w:r w:rsidRPr="00AF7173">
        <w:rPr>
          <w:sz w:val="16"/>
          <w:szCs w:val="16"/>
        </w:rPr>
        <w:t>run_year</w:t>
      </w:r>
      <w:proofErr w:type="spellEnd"/>
    </w:p>
    <w:p w14:paraId="0F8152AA" w14:textId="77777777" w:rsidR="00365249" w:rsidRPr="00AF7173" w:rsidRDefault="00365249" w:rsidP="00B41F94">
      <w:pPr>
        <w:spacing w:after="0"/>
        <w:ind w:left="4320"/>
        <w:rPr>
          <w:sz w:val="16"/>
          <w:szCs w:val="16"/>
        </w:rPr>
      </w:pPr>
      <w:proofErr w:type="spellStart"/>
      <w:r w:rsidRPr="00AF7173">
        <w:rPr>
          <w:sz w:val="16"/>
          <w:szCs w:val="16"/>
        </w:rPr>
        <w:t>recorded_mark</w:t>
      </w:r>
      <w:proofErr w:type="spellEnd"/>
    </w:p>
    <w:p w14:paraId="6F4CF56F" w14:textId="77777777" w:rsidR="00365249" w:rsidRPr="00AF7173" w:rsidRDefault="00365249" w:rsidP="00B41F94">
      <w:pPr>
        <w:spacing w:after="0"/>
        <w:ind w:left="4320"/>
        <w:rPr>
          <w:sz w:val="16"/>
          <w:szCs w:val="16"/>
        </w:rPr>
      </w:pPr>
      <w:proofErr w:type="spellStart"/>
      <w:r w:rsidRPr="00AF7173">
        <w:rPr>
          <w:sz w:val="16"/>
          <w:szCs w:val="16"/>
        </w:rPr>
        <w:t>catch_sample_id</w:t>
      </w:r>
      <w:proofErr w:type="spellEnd"/>
    </w:p>
    <w:p w14:paraId="76708D92" w14:textId="77777777" w:rsidR="00365249" w:rsidRPr="00AF7173" w:rsidRDefault="00365249" w:rsidP="00B41F94">
      <w:pPr>
        <w:spacing w:after="0"/>
        <w:ind w:left="4320"/>
        <w:rPr>
          <w:sz w:val="16"/>
          <w:szCs w:val="16"/>
        </w:rPr>
      </w:pPr>
      <w:proofErr w:type="spellStart"/>
      <w:r w:rsidRPr="00AF7173">
        <w:rPr>
          <w:sz w:val="16"/>
          <w:szCs w:val="16"/>
        </w:rPr>
        <w:t>detection_method</w:t>
      </w:r>
      <w:proofErr w:type="spellEnd"/>
    </w:p>
    <w:p w14:paraId="56F409C2" w14:textId="77777777" w:rsidR="00365249" w:rsidRPr="00AF7173" w:rsidRDefault="00365249" w:rsidP="00B41F94">
      <w:pPr>
        <w:spacing w:after="0"/>
        <w:ind w:left="4320"/>
        <w:rPr>
          <w:sz w:val="16"/>
          <w:szCs w:val="16"/>
        </w:rPr>
      </w:pPr>
      <w:proofErr w:type="spellStart"/>
      <w:r w:rsidRPr="00AF7173">
        <w:rPr>
          <w:sz w:val="16"/>
          <w:szCs w:val="16"/>
        </w:rPr>
        <w:t>sampled_maturity</w:t>
      </w:r>
      <w:proofErr w:type="spellEnd"/>
    </w:p>
    <w:p w14:paraId="6B272AB8" w14:textId="77777777" w:rsidR="00365249" w:rsidRPr="00AF7173" w:rsidRDefault="00365249" w:rsidP="00B41F94">
      <w:pPr>
        <w:spacing w:after="0"/>
        <w:ind w:left="4320"/>
        <w:rPr>
          <w:sz w:val="16"/>
          <w:szCs w:val="16"/>
        </w:rPr>
      </w:pPr>
      <w:proofErr w:type="spellStart"/>
      <w:r w:rsidRPr="00AF7173">
        <w:rPr>
          <w:sz w:val="16"/>
          <w:szCs w:val="16"/>
        </w:rPr>
        <w:t>reporting_agency</w:t>
      </w:r>
      <w:proofErr w:type="spellEnd"/>
    </w:p>
    <w:p w14:paraId="589ECD7A" w14:textId="77777777" w:rsidR="00365249" w:rsidRDefault="00365249" w:rsidP="00B41F94">
      <w:pPr>
        <w:spacing w:after="0"/>
        <w:ind w:left="4320"/>
      </w:pPr>
      <w:proofErr w:type="spellStart"/>
      <w:r w:rsidRPr="00AF7173">
        <w:rPr>
          <w:sz w:val="16"/>
          <w:szCs w:val="16"/>
        </w:rPr>
        <w:t>adclip_selective_fishery</w:t>
      </w:r>
      <w:proofErr w:type="spellEnd"/>
    </w:p>
    <w:p w14:paraId="5F3DAC3E" w14:textId="77777777" w:rsidR="00365249" w:rsidRDefault="00365249" w:rsidP="0001195B">
      <w:pPr>
        <w:spacing w:after="0"/>
      </w:pPr>
    </w:p>
    <w:p w14:paraId="5C05A814" w14:textId="77777777"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Because it will take multiple </w:t>
      </w:r>
      <w:r w:rsidR="00521407">
        <w:t>queries to get release information for the 700+ CWT codes included in the FRAM calibration dataset</w:t>
      </w:r>
      <w:r w:rsidR="00FE4A74">
        <w:t>, be sure to save these with clearly defined names</w:t>
      </w:r>
      <w:r w:rsidR="00521407">
        <w:t xml:space="preserve"> or append them to a single, growing CSV (be sure to remove column headings if you append output)</w:t>
      </w:r>
      <w:r w:rsidR="00FE4A74">
        <w:t xml:space="preserve">. Also, </w:t>
      </w:r>
      <w:r w:rsidR="00A025AA">
        <w:t xml:space="preserve">be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14:paraId="600DF423" w14:textId="77777777" w:rsidR="00365249" w:rsidRDefault="00365249" w:rsidP="0001195B">
      <w:pPr>
        <w:spacing w:after="0"/>
      </w:pPr>
    </w:p>
    <w:p w14:paraId="125BB9A3" w14:textId="77777777" w:rsidR="00365249" w:rsidRPr="001635C4" w:rsidRDefault="00365249" w:rsidP="0001195B">
      <w:pPr>
        <w:spacing w:after="0"/>
      </w:pPr>
    </w:p>
    <w:p w14:paraId="63ED4A4D" w14:textId="77777777" w:rsidR="0001195B" w:rsidRPr="001A0676" w:rsidRDefault="0001195B" w:rsidP="0001195B">
      <w:pPr>
        <w:pStyle w:val="ListParagraph"/>
        <w:numPr>
          <w:ilvl w:val="0"/>
          <w:numId w:val="1"/>
        </w:numPr>
        <w:spacing w:after="0"/>
        <w:outlineLvl w:val="0"/>
        <w:rPr>
          <w:b/>
          <w:sz w:val="26"/>
          <w:szCs w:val="26"/>
        </w:rPr>
      </w:pPr>
      <w:bookmarkStart w:id="9" w:name="_Toc453861381"/>
      <w:r w:rsidRPr="001A0676">
        <w:rPr>
          <w:b/>
          <w:sz w:val="26"/>
          <w:szCs w:val="26"/>
        </w:rPr>
        <w:t xml:space="preserve">Step 3: </w:t>
      </w:r>
      <w:r w:rsidR="00AC4E1D" w:rsidRPr="001A0676">
        <w:rPr>
          <w:b/>
          <w:sz w:val="26"/>
          <w:szCs w:val="26"/>
        </w:rPr>
        <w:t>Filter RMIS data for importing to CAS</w:t>
      </w:r>
      <w:bookmarkEnd w:id="9"/>
    </w:p>
    <w:p w14:paraId="21484CA2" w14:textId="77777777" w:rsidR="0001195B" w:rsidRPr="001635C4" w:rsidRDefault="0001195B" w:rsidP="0001195B">
      <w:pPr>
        <w:spacing w:after="0"/>
      </w:pPr>
    </w:p>
    <w:p w14:paraId="6DB0A277" w14:textId="77777777"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14:paraId="2C55913D" w14:textId="77777777" w:rsidR="00F7490D" w:rsidRDefault="00F7490D" w:rsidP="0001195B">
      <w:pPr>
        <w:spacing w:after="0"/>
      </w:pPr>
    </w:p>
    <w:p w14:paraId="69B19B1D" w14:textId="77777777"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in the CAS ‘</w:t>
      </w:r>
      <w:proofErr w:type="spellStart"/>
      <w:r w:rsidR="005E6438">
        <w:t>SpeciesStock</w:t>
      </w:r>
      <w:proofErr w:type="spellEnd"/>
      <w:r w:rsidR="005E6438">
        <w:t xml:space="preserve">’ table), otherwise records </w:t>
      </w:r>
      <w:r w:rsidR="005E6438">
        <w:lastRenderedPageBreak/>
        <w:t>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14:paraId="5D988C16" w14:textId="77777777" w:rsidR="00F7490D" w:rsidRDefault="00F7490D" w:rsidP="0001195B">
      <w:pPr>
        <w:spacing w:after="0"/>
      </w:pPr>
    </w:p>
    <w:p w14:paraId="40431F0E" w14:textId="77777777" w:rsidR="00F7490D" w:rsidRPr="00F7490D" w:rsidRDefault="00F7490D" w:rsidP="00DF3915">
      <w:pPr>
        <w:spacing w:after="0"/>
        <w:rPr>
          <w:b/>
        </w:rPr>
      </w:pPr>
      <w:r>
        <w:rPr>
          <w:noProof/>
        </w:rPr>
        <w:drawing>
          <wp:inline distT="0" distB="0" distL="0" distR="0" wp14:anchorId="4C769575" wp14:editId="7C508463">
            <wp:extent cx="5559552" cy="355701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799" r="49252"/>
                    <a:stretch/>
                  </pic:blipFill>
                  <pic:spPr bwMode="auto">
                    <a:xfrm>
                      <a:off x="0" y="0"/>
                      <a:ext cx="5559552" cy="3557016"/>
                    </a:xfrm>
                    <a:prstGeom prst="rect">
                      <a:avLst/>
                    </a:prstGeom>
                    <a:ln>
                      <a:noFill/>
                    </a:ln>
                    <a:extLst>
                      <a:ext uri="{53640926-AAD7-44D8-BBD7-CCE9431645EC}">
                        <a14:shadowObscured xmlns:a14="http://schemas.microsoft.com/office/drawing/2010/main"/>
                      </a:ext>
                    </a:extLst>
                  </pic:spPr>
                </pic:pic>
              </a:graphicData>
            </a:graphic>
          </wp:inline>
        </w:drawing>
      </w:r>
    </w:p>
    <w:p w14:paraId="6A0B279D" w14:textId="77777777" w:rsidR="00F7490D" w:rsidRPr="001635C4" w:rsidRDefault="00F7490D" w:rsidP="0001195B">
      <w:pPr>
        <w:spacing w:after="0"/>
      </w:pPr>
      <w:r w:rsidRPr="00F7490D">
        <w:rPr>
          <w:b/>
        </w:rPr>
        <w:t>Figure 6.1.</w:t>
      </w:r>
      <w:r>
        <w:t xml:space="preserve"> The Filter Database’s ‘STKCDS’ table, which requires jurisdiction, stock acronym, brood, marking, and CWT code information.</w:t>
      </w:r>
    </w:p>
    <w:p w14:paraId="48FB8F78" w14:textId="77777777" w:rsidR="00C91174" w:rsidRDefault="00C91174" w:rsidP="00AC4E1D">
      <w:pPr>
        <w:spacing w:after="0"/>
      </w:pPr>
    </w:p>
    <w:p w14:paraId="75BBDBD6" w14:textId="77777777"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xml:space="preserve">), (2) high seas fishery recoveries, and (3) some recoveries that are dealt with as auxiliaries (e.g., Canadian escapements); see </w:t>
      </w:r>
      <w:r w:rsidR="00CB3EE6" w:rsidRPr="00585139">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14:paraId="42ED9A80" w14:textId="77777777" w:rsidR="00C91174" w:rsidRPr="001635C4" w:rsidRDefault="00C91174" w:rsidP="00AC4E1D">
      <w:pPr>
        <w:spacing w:after="0"/>
      </w:pPr>
    </w:p>
    <w:p w14:paraId="304D00C9" w14:textId="77777777" w:rsidR="00AC4E1D" w:rsidRPr="001635C4" w:rsidRDefault="00AC4E1D" w:rsidP="00AC4E1D">
      <w:pPr>
        <w:spacing w:after="0"/>
      </w:pPr>
    </w:p>
    <w:p w14:paraId="1523E229" w14:textId="77777777" w:rsidR="00AC4E1D" w:rsidRPr="001A0676" w:rsidRDefault="00AC4E1D" w:rsidP="00FF24F7">
      <w:pPr>
        <w:pStyle w:val="ListParagraph"/>
        <w:numPr>
          <w:ilvl w:val="0"/>
          <w:numId w:val="1"/>
        </w:numPr>
        <w:spacing w:after="0"/>
        <w:outlineLvl w:val="0"/>
        <w:rPr>
          <w:b/>
          <w:sz w:val="26"/>
          <w:szCs w:val="26"/>
        </w:rPr>
      </w:pPr>
      <w:bookmarkStart w:id="10" w:name="_Toc453861382"/>
      <w:r w:rsidRPr="001A0676">
        <w:rPr>
          <w:b/>
          <w:sz w:val="26"/>
          <w:szCs w:val="26"/>
        </w:rPr>
        <w:t>Step 4: Load filtered CWT data into CAS</w:t>
      </w:r>
      <w:bookmarkEnd w:id="10"/>
    </w:p>
    <w:p w14:paraId="1CA7E8C8" w14:textId="77777777" w:rsidR="00C91174" w:rsidRDefault="00C91174" w:rsidP="005F6E0B">
      <w:pPr>
        <w:spacing w:after="0"/>
      </w:pPr>
    </w:p>
    <w:p w14:paraId="709A08BC" w14:textId="77777777" w:rsidR="00554079" w:rsidRDefault="005F6E0B" w:rsidP="005F6E0B">
      <w:pPr>
        <w:spacing w:after="0"/>
      </w:pPr>
      <w:r>
        <w:t xml:space="preserve">Using the CAS1.5_No_Restrictions.exe program (CAS program or CAS.EXE hereafter), the ERARELEASE.TXT and ERARECOVERIES.TXT files will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you’re working (you will be prompted to do so upon opening the program). Once </w:t>
      </w:r>
      <w:r>
        <w:lastRenderedPageBreak/>
        <w:t xml:space="preserve">connected, you can clear things out as needed (Figure 7.1) and then you’re ready to import </w:t>
      </w:r>
      <w:r w:rsidR="00554079">
        <w:t xml:space="preserve">filter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14:paraId="604E0A75" w14:textId="77777777" w:rsidR="00554079" w:rsidRDefault="00554079" w:rsidP="005F6E0B">
      <w:pPr>
        <w:spacing w:after="0"/>
      </w:pPr>
    </w:p>
    <w:p w14:paraId="2CF41594" w14:textId="77777777" w:rsidR="00472D6F" w:rsidRDefault="00472D6F" w:rsidP="005F6E0B">
      <w:pPr>
        <w:spacing w:after="0"/>
      </w:pPr>
    </w:p>
    <w:p w14:paraId="2AEC97E6" w14:textId="77777777" w:rsidR="00930905" w:rsidRDefault="00930905" w:rsidP="00930905">
      <w:pPr>
        <w:spacing w:after="0"/>
        <w:jc w:val="center"/>
      </w:pPr>
      <w:r>
        <w:rPr>
          <w:noProof/>
        </w:rPr>
        <w:drawing>
          <wp:inline distT="0" distB="0" distL="0" distR="0" wp14:anchorId="37F3D6D5" wp14:editId="20856F70">
            <wp:extent cx="3956050" cy="2038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2" t="10130" r="60242" b="34597"/>
                    <a:stretch/>
                  </pic:blipFill>
                  <pic:spPr bwMode="auto">
                    <a:xfrm>
                      <a:off x="0" y="0"/>
                      <a:ext cx="3956537" cy="2038601"/>
                    </a:xfrm>
                    <a:prstGeom prst="rect">
                      <a:avLst/>
                    </a:prstGeom>
                    <a:ln>
                      <a:noFill/>
                    </a:ln>
                    <a:extLst>
                      <a:ext uri="{53640926-AAD7-44D8-BBD7-CCE9431645EC}">
                        <a14:shadowObscured xmlns:a14="http://schemas.microsoft.com/office/drawing/2010/main"/>
                      </a:ext>
                    </a:extLst>
                  </pic:spPr>
                </pic:pic>
              </a:graphicData>
            </a:graphic>
          </wp:inline>
        </w:drawing>
      </w:r>
    </w:p>
    <w:p w14:paraId="518C10D2" w14:textId="77777777" w:rsidR="005F6E0B" w:rsidRDefault="00472D6F" w:rsidP="005F6E0B">
      <w:pPr>
        <w:spacing w:after="0"/>
      </w:pPr>
      <w:r w:rsidRPr="00C91174">
        <w:rPr>
          <w:b/>
        </w:rPr>
        <w:t>Figure 7.1.</w:t>
      </w:r>
      <w:r>
        <w:t xml:space="preserve"> </w:t>
      </w:r>
      <w:r w:rsidR="00930905">
        <w:t xml:space="preserve">The </w:t>
      </w:r>
      <w:r>
        <w:t>CAS</w:t>
      </w:r>
      <w:r w:rsidR="005F6E0B">
        <w:t xml:space="preserve"> </w:t>
      </w:r>
      <w:r w:rsidR="00930905">
        <w:t xml:space="preserve">program’s Settings menu, the location in which loaded data can be deleted. </w:t>
      </w:r>
    </w:p>
    <w:p w14:paraId="056E1FF6" w14:textId="77777777" w:rsidR="005F6E0B" w:rsidRDefault="005F6E0B" w:rsidP="00AC4E1D">
      <w:pPr>
        <w:spacing w:after="0"/>
      </w:pPr>
    </w:p>
    <w:p w14:paraId="6CCCC168" w14:textId="77777777" w:rsidR="00930905" w:rsidRDefault="00930905" w:rsidP="00930905">
      <w:pPr>
        <w:spacing w:after="0"/>
        <w:jc w:val="center"/>
      </w:pPr>
      <w:r>
        <w:rPr>
          <w:noProof/>
        </w:rPr>
        <w:drawing>
          <wp:inline distT="0" distB="0" distL="0" distR="0" wp14:anchorId="3A10EF29" wp14:editId="36B3B8B5">
            <wp:extent cx="3886200" cy="19751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6" t="10448" r="60150" b="34789"/>
                    <a:stretch/>
                  </pic:blipFill>
                  <pic:spPr bwMode="auto">
                    <a:xfrm>
                      <a:off x="0" y="0"/>
                      <a:ext cx="3886200" cy="1975104"/>
                    </a:xfrm>
                    <a:prstGeom prst="rect">
                      <a:avLst/>
                    </a:prstGeom>
                    <a:ln>
                      <a:noFill/>
                    </a:ln>
                    <a:extLst>
                      <a:ext uri="{53640926-AAD7-44D8-BBD7-CCE9431645EC}">
                        <a14:shadowObscured xmlns:a14="http://schemas.microsoft.com/office/drawing/2010/main"/>
                      </a:ext>
                    </a:extLst>
                  </pic:spPr>
                </pic:pic>
              </a:graphicData>
            </a:graphic>
          </wp:inline>
        </w:drawing>
      </w:r>
    </w:p>
    <w:p w14:paraId="0624B6F5" w14:textId="77777777" w:rsidR="00930905" w:rsidRDefault="00930905" w:rsidP="00AC4E1D">
      <w:pPr>
        <w:spacing w:after="0"/>
      </w:pPr>
      <w:r w:rsidRPr="00C91174">
        <w:rPr>
          <w:b/>
        </w:rPr>
        <w:t>Figure 7.2.</w:t>
      </w:r>
      <w:r>
        <w:t xml:space="preserve"> The CAS program’s Releases loading menu.</w:t>
      </w:r>
    </w:p>
    <w:p w14:paraId="498B985D" w14:textId="77777777" w:rsidR="00930905" w:rsidRDefault="00930905" w:rsidP="00AC4E1D">
      <w:pPr>
        <w:spacing w:after="0"/>
      </w:pPr>
    </w:p>
    <w:p w14:paraId="0B610CF1" w14:textId="77777777" w:rsidR="00C91174" w:rsidRDefault="00C91174" w:rsidP="00C91174"/>
    <w:p w14:paraId="253A3545" w14:textId="77777777" w:rsidR="00C91174" w:rsidRPr="001635C4" w:rsidRDefault="00C91174" w:rsidP="00C91174">
      <w:pPr>
        <w:pStyle w:val="Subtitle"/>
      </w:pPr>
      <w:r>
        <w:t>Troubleshooting rejected releases and recoveries</w:t>
      </w:r>
    </w:p>
    <w:p w14:paraId="451A68FD" w14:textId="77777777" w:rsidR="00871ED1" w:rsidRDefault="00871ED1" w:rsidP="00C91174">
      <w:r>
        <w:t xml:space="preserve">Typically a handful, but sometimes many, records will be rejected during the FRAM-CAS database loading process. </w:t>
      </w:r>
      <w:r w:rsidR="003D716F">
        <w:t>This can feel like the most cumbersome step of the FRAM-CAS database loading process, but with some patience and insight is relatively easy to work through. The problems and solutions include (</w:t>
      </w:r>
      <w:r w:rsidR="003D716F" w:rsidRPr="003D716F">
        <w:rPr>
          <w:i/>
        </w:rPr>
        <w:t>solution in italics</w:t>
      </w:r>
      <w:r w:rsidR="003D716F">
        <w:t>)</w:t>
      </w:r>
      <w:r>
        <w:t xml:space="preserve">: </w:t>
      </w:r>
    </w:p>
    <w:p w14:paraId="213A9258" w14:textId="77777777" w:rsidR="00871ED1" w:rsidRDefault="00871ED1" w:rsidP="00871ED1">
      <w:pPr>
        <w:pStyle w:val="ListParagraph"/>
        <w:numPr>
          <w:ilvl w:val="0"/>
          <w:numId w:val="28"/>
        </w:numPr>
      </w:pPr>
      <w:r>
        <w:lastRenderedPageBreak/>
        <w:t>For releases, this can arise because the stock code isn’t included in the ‘</w:t>
      </w:r>
      <w:proofErr w:type="spellStart"/>
      <w:r>
        <w:t>SpeciesStock</w:t>
      </w:r>
      <w:proofErr w:type="spellEnd"/>
      <w:r>
        <w:t xml:space="preserve">’ database table (this shouldn’t happen, but if it does, see CTC help file guidance); </w:t>
      </w:r>
      <w:r w:rsidRPr="003D716F">
        <w:rPr>
          <w:i/>
        </w:rPr>
        <w:t>upon adding the new stock’s details, it should load correctly</w:t>
      </w:r>
      <w:r>
        <w:t>.</w:t>
      </w:r>
    </w:p>
    <w:p w14:paraId="5F0D0B0A" w14:textId="77777777"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w:t>
      </w:r>
      <w:proofErr w:type="spellStart"/>
      <w:r w:rsidRPr="003D716F">
        <w:rPr>
          <w:i/>
        </w:rPr>
        <w:t>FisheryLookup</w:t>
      </w:r>
      <w:proofErr w:type="spellEnd"/>
      <w:r w:rsidRPr="003D716F">
        <w:rPr>
          <w:i/>
        </w:rPr>
        <w:t>’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 xml:space="preserve">parses to the fields in green, and you must supply the red info (Fishery = CTC Fishery Stratum, </w:t>
      </w:r>
      <w:proofErr w:type="spellStart"/>
      <w:r w:rsidR="002B7F11">
        <w:t>CWDBFishery</w:t>
      </w:r>
      <w:proofErr w:type="spellEnd"/>
      <w:r w:rsidR="002B7F11">
        <w:t xml:space="preserve"> = RMIS Gear 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14:paraId="32FB0755" w14:textId="77777777"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14:paraId="126D6D0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14:paraId="0AFB883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14:paraId="6EA4AEE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CWDBFishery</w:t>
            </w:r>
            <w:proofErr w:type="spellEnd"/>
          </w:p>
        </w:tc>
        <w:tc>
          <w:tcPr>
            <w:tcW w:w="705" w:type="dxa"/>
            <w:tcBorders>
              <w:top w:val="single" w:sz="4" w:space="0" w:color="000000"/>
              <w:left w:val="nil"/>
              <w:bottom w:val="nil"/>
              <w:right w:val="single" w:sz="4" w:space="0" w:color="000000"/>
            </w:tcBorders>
            <w:shd w:val="clear" w:color="000000" w:fill="C6EFCE"/>
            <w:noWrap/>
            <w:vAlign w:val="bottom"/>
            <w:hideMark/>
          </w:tcPr>
          <w:p w14:paraId="3ED7558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StateProvince</w:t>
            </w:r>
            <w:proofErr w:type="spellEnd"/>
          </w:p>
        </w:tc>
        <w:tc>
          <w:tcPr>
            <w:tcW w:w="608" w:type="dxa"/>
            <w:tcBorders>
              <w:top w:val="single" w:sz="4" w:space="0" w:color="000000"/>
              <w:left w:val="nil"/>
              <w:bottom w:val="nil"/>
              <w:right w:val="single" w:sz="4" w:space="0" w:color="000000"/>
            </w:tcBorders>
            <w:shd w:val="clear" w:color="000000" w:fill="C6EFCE"/>
            <w:noWrap/>
            <w:vAlign w:val="bottom"/>
            <w:hideMark/>
          </w:tcPr>
          <w:p w14:paraId="65F8BBB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WaterType</w:t>
            </w:r>
            <w:proofErr w:type="spellEnd"/>
          </w:p>
        </w:tc>
        <w:tc>
          <w:tcPr>
            <w:tcW w:w="479" w:type="dxa"/>
            <w:tcBorders>
              <w:top w:val="single" w:sz="4" w:space="0" w:color="000000"/>
              <w:left w:val="nil"/>
              <w:bottom w:val="nil"/>
              <w:right w:val="single" w:sz="4" w:space="0" w:color="000000"/>
            </w:tcBorders>
            <w:shd w:val="clear" w:color="000000" w:fill="C0C0C0"/>
            <w:noWrap/>
            <w:vAlign w:val="bottom"/>
            <w:hideMark/>
          </w:tcPr>
          <w:p w14:paraId="1247152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14:paraId="4C027A2A"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14:paraId="16157BA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14:paraId="513623DD"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14:paraId="250ABFD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14:paraId="286E3375"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14:paraId="26B8EA9E"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SubLocation</w:t>
            </w:r>
            <w:proofErr w:type="spellEnd"/>
          </w:p>
        </w:tc>
        <w:tc>
          <w:tcPr>
            <w:tcW w:w="360" w:type="dxa"/>
            <w:tcBorders>
              <w:top w:val="single" w:sz="4" w:space="0" w:color="000000"/>
              <w:left w:val="nil"/>
              <w:bottom w:val="nil"/>
              <w:right w:val="single" w:sz="4" w:space="0" w:color="000000"/>
            </w:tcBorders>
            <w:shd w:val="clear" w:color="000000" w:fill="C0C0C0"/>
            <w:noWrap/>
            <w:vAlign w:val="bottom"/>
            <w:hideMark/>
          </w:tcPr>
          <w:p w14:paraId="1F0D847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StartMonth</w:t>
            </w:r>
            <w:proofErr w:type="spellEnd"/>
          </w:p>
        </w:tc>
        <w:tc>
          <w:tcPr>
            <w:tcW w:w="630" w:type="dxa"/>
            <w:tcBorders>
              <w:top w:val="single" w:sz="4" w:space="0" w:color="000000"/>
              <w:left w:val="nil"/>
              <w:bottom w:val="nil"/>
              <w:right w:val="single" w:sz="4" w:space="0" w:color="000000"/>
            </w:tcBorders>
            <w:shd w:val="clear" w:color="000000" w:fill="C0C0C0"/>
            <w:noWrap/>
            <w:vAlign w:val="bottom"/>
            <w:hideMark/>
          </w:tcPr>
          <w:p w14:paraId="649EC31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StartDay</w:t>
            </w:r>
            <w:proofErr w:type="spellEnd"/>
          </w:p>
        </w:tc>
        <w:tc>
          <w:tcPr>
            <w:tcW w:w="540" w:type="dxa"/>
            <w:tcBorders>
              <w:top w:val="single" w:sz="4" w:space="0" w:color="000000"/>
              <w:left w:val="nil"/>
              <w:bottom w:val="nil"/>
              <w:right w:val="single" w:sz="4" w:space="0" w:color="000000"/>
            </w:tcBorders>
            <w:shd w:val="clear" w:color="000000" w:fill="C0C0C0"/>
            <w:noWrap/>
            <w:vAlign w:val="bottom"/>
            <w:hideMark/>
          </w:tcPr>
          <w:p w14:paraId="39AFDDC4"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EndMonth</w:t>
            </w:r>
            <w:proofErr w:type="spellEnd"/>
          </w:p>
        </w:tc>
        <w:tc>
          <w:tcPr>
            <w:tcW w:w="450" w:type="dxa"/>
            <w:tcBorders>
              <w:top w:val="single" w:sz="4" w:space="0" w:color="000000"/>
              <w:left w:val="nil"/>
              <w:bottom w:val="nil"/>
              <w:right w:val="single" w:sz="4" w:space="0" w:color="000000"/>
            </w:tcBorders>
            <w:shd w:val="clear" w:color="000000" w:fill="C0C0C0"/>
            <w:noWrap/>
            <w:vAlign w:val="bottom"/>
            <w:hideMark/>
          </w:tcPr>
          <w:p w14:paraId="2ADB84D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EndDay</w:t>
            </w:r>
            <w:proofErr w:type="spellEnd"/>
          </w:p>
        </w:tc>
        <w:tc>
          <w:tcPr>
            <w:tcW w:w="270" w:type="dxa"/>
            <w:tcBorders>
              <w:top w:val="single" w:sz="4" w:space="0" w:color="000000"/>
              <w:left w:val="nil"/>
              <w:bottom w:val="nil"/>
              <w:right w:val="single" w:sz="4" w:space="0" w:color="000000"/>
            </w:tcBorders>
            <w:shd w:val="clear" w:color="000000" w:fill="C0C0C0"/>
            <w:noWrap/>
            <w:vAlign w:val="bottom"/>
            <w:hideMark/>
          </w:tcPr>
          <w:p w14:paraId="42830CE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14:paraId="38921477"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14:paraId="5727F55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14:paraId="28024DE9" w14:textId="77777777"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14:paraId="635518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14:paraId="52A27109"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14:paraId="3CD73B77"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14:paraId="28110BD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14:paraId="3100E9A3"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14:paraId="0B0FEF94"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14:paraId="7D66C0A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14:paraId="69FAAA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14:paraId="50748167"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14:paraId="20953279"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6BE0E92"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441BCE0"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14:paraId="38F79BF1"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14:paraId="0E2639B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14:paraId="6B8171D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14:paraId="5FF9BDDE"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AF5C94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1237D4FB"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2F26466"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14:paraId="7B73A79B" w14:textId="77777777"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proofErr w:type="gramStart"/>
      <w:r w:rsidR="005B3E03" w:rsidRPr="005B3E03">
        <w:rPr>
          <w:sz w:val="16"/>
          <w:szCs w:val="16"/>
        </w:rPr>
        <w:t>Char(</w:t>
      </w:r>
      <w:proofErr w:type="gramEnd"/>
      <w:r w:rsidR="005B3E03" w:rsidRPr="005B3E03">
        <w:rPr>
          <w:sz w:val="16"/>
          <w:szCs w:val="16"/>
        </w:rPr>
        <w:t xml:space="preserve">1) = </w:t>
      </w:r>
      <w:proofErr w:type="spellStart"/>
      <w:r w:rsidR="005B3E03" w:rsidRPr="005B3E03">
        <w:rPr>
          <w:sz w:val="16"/>
          <w:szCs w:val="16"/>
        </w:rPr>
        <w:t>StateProvince</w:t>
      </w:r>
      <w:proofErr w:type="spellEnd"/>
      <w:r w:rsidR="005B3E03" w:rsidRPr="005B3E03">
        <w:rPr>
          <w:sz w:val="16"/>
          <w:szCs w:val="16"/>
        </w:rPr>
        <w:t xml:space="preserve">; Char(2) = </w:t>
      </w:r>
      <w:proofErr w:type="spellStart"/>
      <w:r w:rsidR="005B3E03" w:rsidRPr="005B3E03">
        <w:rPr>
          <w:sz w:val="16"/>
          <w:szCs w:val="16"/>
        </w:rPr>
        <w:t>WaterType</w:t>
      </w:r>
      <w:proofErr w:type="spellEnd"/>
      <w:r w:rsidR="005B3E03" w:rsidRPr="005B3E03">
        <w:rPr>
          <w:sz w:val="16"/>
          <w:szCs w:val="16"/>
        </w:rPr>
        <w:t>; Char(3) = Sector; Char(4-6) = Region; Char(7-9) = Area; Char(10-16) = Location; Char(17-19) = Sub-Location.</w:t>
      </w:r>
    </w:p>
    <w:p w14:paraId="1EF1CC7D" w14:textId="77777777"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14:paraId="3D3E8F88" w14:textId="77777777"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w:t>
      </w:r>
      <w:proofErr w:type="spellStart"/>
      <w:r w:rsidR="0039758D">
        <w:t>censused</w:t>
      </w:r>
      <w:proofErr w:type="spellEnd"/>
      <w:r w:rsidR="0039758D">
        <w:t xml:space="preserve"> escapement at a hatchery), then these records could be given an estimated number of 1.0 and reloaded. It is on the BP team, however, to make the call given whatever information is available (regional expertise/contacts, etc.). </w:t>
      </w:r>
    </w:p>
    <w:p w14:paraId="2415301F" w14:textId="77777777"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14:paraId="5BE3D553" w14:textId="77777777"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14:paraId="4E7BB69B" w14:textId="77777777" w:rsidR="00DB6B2A" w:rsidRDefault="00DB6B2A" w:rsidP="003D716F"/>
    <w:p w14:paraId="7B192FE6" w14:textId="77777777" w:rsidR="00871ED1" w:rsidRPr="001635C4" w:rsidRDefault="00871ED1" w:rsidP="00871ED1">
      <w:pPr>
        <w:pStyle w:val="Subtitle"/>
      </w:pPr>
      <w:r>
        <w:t>What are auxiliaries?</w:t>
      </w:r>
    </w:p>
    <w:p w14:paraId="104F715C" w14:textId="77777777" w:rsidR="00871ED1" w:rsidRDefault="00AB02B9" w:rsidP="00871ED1">
      <w:pPr>
        <w:spacing w:after="0"/>
      </w:pPr>
      <w:r>
        <w:t>As noted above, so-called auxiliary CWT recovery files are also loaded into the FRAM-CAS database during this stage of the overall process</w:t>
      </w:r>
      <w:r w:rsidR="00DB6B2A">
        <w:t>, and are denoted as such in the ‘</w:t>
      </w:r>
      <w:proofErr w:type="spellStart"/>
      <w:r w:rsidR="00DB6B2A">
        <w:t>CWDBRecovery</w:t>
      </w:r>
      <w:proofErr w:type="spellEnd"/>
      <w:r w:rsidR="00DB6B2A">
        <w:t>’ table (‘Auxiliary’ = T/F field)</w:t>
      </w:r>
      <w:r>
        <w:t xml:space="preserve">. These files, which are supplied by regional experts who steward CWT recovery data for particular stocks or fisheries, are meant to either augment or correct the data acquired via RMIS for the </w:t>
      </w:r>
      <w:r>
        <w:lastRenderedPageBreak/>
        <w:t xml:space="preserve">tag groups in question. While the deficiencies/errors in RMIS content and/or the basis for auxiliary file creation are beyond the scope of this manual, these files are needed 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2"/>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w:t>
      </w:r>
      <w:proofErr w:type="spellStart"/>
      <w:r w:rsidR="00B53A03">
        <w:t>unsampled</w:t>
      </w:r>
      <w:proofErr w:type="spellEnd"/>
      <w:r w:rsidR="00B53A03">
        <w:t xml:space="preserve"> freshwater sport fisheries in </w:t>
      </w:r>
      <w:proofErr w:type="spellStart"/>
      <w:r w:rsidR="00B53A03">
        <w:t>Willapa</w:t>
      </w:r>
      <w:proofErr w:type="spellEnd"/>
      <w:r w:rsidR="00B53A03">
        <w:t xml:space="preserve"> Bay). </w:t>
      </w:r>
    </w:p>
    <w:p w14:paraId="52BC91FD" w14:textId="77777777" w:rsidR="00871ED1" w:rsidRDefault="00871ED1" w:rsidP="00C91174"/>
    <w:p w14:paraId="27398043" w14:textId="7904D169" w:rsidR="00C91174" w:rsidRDefault="00DB6B2A" w:rsidP="00DB6B2A">
      <w:pPr>
        <w:spacing w:after="0"/>
      </w:pPr>
      <w:r>
        <w:t xml:space="preserve">For further documentation on the CAS program and database, see the design specs document prepared by </w:t>
      </w:r>
      <w:proofErr w:type="spellStart"/>
      <w:r>
        <w:t>Wostman</w:t>
      </w:r>
      <w:proofErr w:type="spellEnd"/>
      <w:r>
        <w:t xml:space="preserve"> and Associates, Inc. for ADFG and the CTC (</w:t>
      </w:r>
      <w:hyperlink r:id="rId19" w:history="1">
        <w:r w:rsidR="00766DFF" w:rsidRPr="00882E9C">
          <w:rPr>
            <w:rStyle w:val="Hyperlink"/>
          </w:rPr>
          <w:t>https://github.com/petemchugh/FRAMBuilder/blob/master/CTC%20CAS%20Documentation/CAS%20Design%20Spec.doc</w:t>
        </w:r>
      </w:hyperlink>
      <w:r>
        <w:t>)</w:t>
      </w:r>
      <w:r w:rsidR="009544FA">
        <w:t xml:space="preserve"> as well as the CAS help files located here </w:t>
      </w:r>
      <w:hyperlink r:id="rId20" w:history="1">
        <w:r w:rsidR="009544FA" w:rsidRPr="00142272">
          <w:rPr>
            <w:rStyle w:val="Hyperlink"/>
          </w:rPr>
          <w:t>https://github.com/petemchugh/FRAMBuilder/tree/master/CTC%20CAS%20Documentation</w:t>
        </w:r>
      </w:hyperlink>
      <w:r>
        <w:t>.</w:t>
      </w:r>
      <w:r w:rsidR="00766DFF">
        <w:t xml:space="preserve"> For more information on the FRAM-CAS database, and more specifically how it has been modified to integrate FRAM functionality, see </w:t>
      </w:r>
      <w:r w:rsidR="00766DFF" w:rsidRPr="00585139">
        <w:t xml:space="preserve">Appendix </w:t>
      </w:r>
      <w:r w:rsidR="008C706E" w:rsidRPr="00585139">
        <w:t>B</w:t>
      </w:r>
      <w:r w:rsidR="00766DFF">
        <w:t xml:space="preserve">. </w:t>
      </w:r>
    </w:p>
    <w:p w14:paraId="63FA4CA6" w14:textId="77777777" w:rsidR="00AC4E1D" w:rsidRPr="001635C4" w:rsidRDefault="00AC4E1D" w:rsidP="00AC4E1D">
      <w:pPr>
        <w:spacing w:after="0"/>
      </w:pPr>
    </w:p>
    <w:p w14:paraId="145B72FE" w14:textId="77777777" w:rsidR="0066409C" w:rsidRPr="001635C4" w:rsidRDefault="0066409C" w:rsidP="0066409C">
      <w:pPr>
        <w:spacing w:after="0"/>
      </w:pPr>
    </w:p>
    <w:p w14:paraId="13574953" w14:textId="77777777" w:rsidR="0066409C" w:rsidRPr="001635C4" w:rsidRDefault="0066409C" w:rsidP="0066409C">
      <w:pPr>
        <w:spacing w:after="0"/>
      </w:pPr>
    </w:p>
    <w:p w14:paraId="16A4C0D5" w14:textId="77777777" w:rsidR="0066409C" w:rsidRPr="001A0676" w:rsidRDefault="0066409C" w:rsidP="00FF24F7">
      <w:pPr>
        <w:pStyle w:val="ListParagraph"/>
        <w:numPr>
          <w:ilvl w:val="0"/>
          <w:numId w:val="1"/>
        </w:numPr>
        <w:spacing w:after="0"/>
        <w:outlineLvl w:val="0"/>
        <w:rPr>
          <w:b/>
          <w:sz w:val="26"/>
          <w:szCs w:val="26"/>
        </w:rPr>
      </w:pPr>
      <w:bookmarkStart w:id="11" w:name="_Toc453861383"/>
      <w:r w:rsidRPr="001A0676">
        <w:rPr>
          <w:b/>
          <w:sz w:val="26"/>
          <w:szCs w:val="26"/>
        </w:rPr>
        <w:t>Step 5: Run FRAMBuilder</w:t>
      </w:r>
      <w:bookmarkEnd w:id="11"/>
    </w:p>
    <w:p w14:paraId="49867063" w14:textId="77777777" w:rsidR="0066409C" w:rsidRPr="001635C4" w:rsidRDefault="0066409C" w:rsidP="0066409C">
      <w:pPr>
        <w:spacing w:after="0"/>
      </w:pPr>
    </w:p>
    <w:p w14:paraId="45926AF8" w14:textId="471F32E0" w:rsidR="00BC4755" w:rsidRDefault="009624B5" w:rsidP="0066409C">
      <w:pPr>
        <w:spacing w:after="0"/>
      </w:pPr>
      <w:r>
        <w:t xml:space="preserve">Now that </w:t>
      </w:r>
      <w:del w:id="12" w:author="Carey, Jonathan D (DFW)" w:date="2017-06-29T11:44:00Z">
        <w:r w:rsidDel="00F161A2">
          <w:delText xml:space="preserve">tags </w:delText>
        </w:r>
      </w:del>
      <w:bookmarkStart w:id="13" w:name="_GoBack"/>
      <w:bookmarkEnd w:id="13"/>
      <w:r>
        <w:t>the FRAM-CAS database has been successfully loaded with the CWT data needed for running the BP calibration, we have just a few additional (albeit very important) steps to (1) complete the RMIS to FRAM fishery mapping work, (2) process the selected tags/broods for the selected stocks so they correspond to a single ‘super code’, and (3) format and write calibration input files to the FRAM-CAS database. Th</w:t>
      </w:r>
      <w:r w:rsidR="00BC4755">
        <w:t>is</w:t>
      </w:r>
      <w:r>
        <w:t xml:space="preserve"> </w:t>
      </w:r>
      <w:r w:rsidR="00BC4755">
        <w:t>section</w:t>
      </w:r>
      <w:r>
        <w:t xml:space="preserve"> covers the </w:t>
      </w:r>
      <w:r w:rsidR="00BC4755">
        <w:t xml:space="preserve">rationale and sequence of </w:t>
      </w:r>
      <w:r>
        <w:t xml:space="preserve">steps </w:t>
      </w:r>
      <w:r w:rsidR="00CE036C">
        <w:t>underlying</w:t>
      </w:r>
      <w:r>
        <w:t xml:space="preserve"> this process. </w:t>
      </w:r>
    </w:p>
    <w:p w14:paraId="1D1E803E" w14:textId="77777777" w:rsidR="00BC4755" w:rsidRDefault="00BC4755" w:rsidP="0066409C">
      <w:pPr>
        <w:spacing w:after="0"/>
      </w:pPr>
    </w:p>
    <w:p w14:paraId="362A7D53" w14:textId="77777777" w:rsidR="00BC4755" w:rsidRPr="004D1790" w:rsidRDefault="00BC4755" w:rsidP="004D1790">
      <w:pPr>
        <w:pStyle w:val="Subtitle"/>
      </w:pPr>
      <w:r w:rsidRPr="004D1790">
        <w:t>Mapping/adjustment rules</w:t>
      </w:r>
    </w:p>
    <w:p w14:paraId="5DBDC1DB" w14:textId="2179F308" w:rsidR="00777D3D" w:rsidRDefault="00C64E39" w:rsidP="0066409C">
      <w:pPr>
        <w:spacing w:after="0"/>
      </w:pPr>
      <w:r>
        <w:t xml:space="preserve">Before diving into the ‘how to’ details, </w:t>
      </w:r>
      <w:r w:rsidR="00BC4755">
        <w:t xml:space="preserve">here we </w:t>
      </w:r>
      <w:r w:rsidR="00CE036C">
        <w:t>summarize</w:t>
      </w:r>
      <w:r>
        <w:t xml:space="preserve"> the main rules/processing tasks that FRAMBuilder </w:t>
      </w:r>
      <w:r w:rsidR="00BC4755">
        <w:t>executes to</w:t>
      </w:r>
      <w:r w:rsidR="00EB48BC">
        <w:t xml:space="preserve"> </w:t>
      </w:r>
      <w:r>
        <w:t>map CWT recoveries from CAS</w:t>
      </w:r>
      <w:r w:rsidR="00EB48BC">
        <w:t xml:space="preserve"> fishery purgatory</w:t>
      </w:r>
      <w:r>
        <w:t xml:space="preserve"> to the</w:t>
      </w:r>
      <w:r w:rsidR="00CE036C">
        <w:t>ir</w:t>
      </w:r>
      <w:r>
        <w:t xml:space="preserve"> </w:t>
      </w:r>
      <w:r w:rsidR="00EB48BC">
        <w:t>final</w:t>
      </w:r>
      <w:r>
        <w:t xml:space="preserve"> FRAM fishery/time step/age </w:t>
      </w:r>
      <w:r w:rsidR="00CE036C">
        <w:t>stratum</w:t>
      </w:r>
      <w:r w:rsidR="00126ACC">
        <w:t xml:space="preserve"> (</w:t>
      </w:r>
      <w:r w:rsidR="00CE036C">
        <w:t xml:space="preserve">within code, </w:t>
      </w:r>
      <w:r w:rsidR="00126ACC">
        <w:t>see the subroutine ‘</w:t>
      </w:r>
      <w:proofErr w:type="spellStart"/>
      <w:r w:rsidR="00126ACC" w:rsidRPr="00126ACC">
        <w:t>BGworker_output_DoWork</w:t>
      </w:r>
      <w:proofErr w:type="spellEnd"/>
      <w:r w:rsidR="00126ACC">
        <w:t>’ in ‘</w:t>
      </w:r>
      <w:proofErr w:type="spellStart"/>
      <w:r w:rsidR="00126ACC">
        <w:t>OutputOptions.vb</w:t>
      </w:r>
      <w:proofErr w:type="spellEnd"/>
      <w:r w:rsidR="00126ACC">
        <w:t xml:space="preserve">’ for </w:t>
      </w:r>
      <w:r w:rsidR="00CE036C">
        <w:t>further detail</w:t>
      </w:r>
      <w:r w:rsidR="00126ACC">
        <w:t>)</w:t>
      </w:r>
      <w:r w:rsidR="00CE036C">
        <w:t xml:space="preserve">. Whenever specific criteria invoke special processing rules, FRAMBuilder does the following: </w:t>
      </w:r>
    </w:p>
    <w:p w14:paraId="5E6D510C" w14:textId="77777777" w:rsidR="00CE036C" w:rsidRDefault="00CE036C" w:rsidP="0066409C">
      <w:pPr>
        <w:spacing w:after="0"/>
      </w:pPr>
    </w:p>
    <w:p w14:paraId="53C2DFC6" w14:textId="77777777" w:rsidR="00C64E39" w:rsidRDefault="00126ACC" w:rsidP="00126ACC">
      <w:pPr>
        <w:pStyle w:val="ListParagraph"/>
        <w:numPr>
          <w:ilvl w:val="0"/>
          <w:numId w:val="31"/>
        </w:numPr>
        <w:spacing w:after="0"/>
      </w:pPr>
      <w:r>
        <w:t>Split CAS Washington Coast Troll fisheries (fisheries 16/17 for Areas 3/4/4B, 20/21 for Area 2) into their respective treaty/non-treaty components based on fishery code (10 vs. 15).</w:t>
      </w:r>
    </w:p>
    <w:p w14:paraId="760F9A60" w14:textId="77777777" w:rsidR="00126ACC" w:rsidRDefault="00126ACC" w:rsidP="00126ACC">
      <w:pPr>
        <w:pStyle w:val="ListParagraph"/>
        <w:numPr>
          <w:ilvl w:val="0"/>
          <w:numId w:val="31"/>
        </w:numPr>
        <w:spacing w:after="0"/>
      </w:pPr>
      <w:r>
        <w:t xml:space="preserve">Split CAS Washington Coastal Rivers Net into FRAM Grays, </w:t>
      </w:r>
      <w:proofErr w:type="spellStart"/>
      <w:r>
        <w:t>Willapa</w:t>
      </w:r>
      <w:proofErr w:type="spellEnd"/>
      <w:r>
        <w:t>, and North Washington Coast components; this is achieved based on RMIS Recovery Location Codes.</w:t>
      </w:r>
    </w:p>
    <w:p w14:paraId="4FA240D9" w14:textId="477D25A9" w:rsidR="00126ACC" w:rsidRDefault="00126ACC" w:rsidP="00126ACC">
      <w:pPr>
        <w:pStyle w:val="ListParagraph"/>
        <w:numPr>
          <w:ilvl w:val="0"/>
          <w:numId w:val="31"/>
        </w:numPr>
        <w:spacing w:after="0"/>
      </w:pPr>
      <w:r>
        <w:lastRenderedPageBreak/>
        <w:t>Split CAS Georgia Strait Sport into FRAM</w:t>
      </w:r>
      <w:r w:rsidR="00CE036C">
        <w:t>’s</w:t>
      </w:r>
      <w:r>
        <w:t xml:space="preserve"> North Geo</w:t>
      </w:r>
      <w:r w:rsidR="00CE036C">
        <w:t>rgia</w:t>
      </w:r>
      <w:r>
        <w:t xml:space="preserve"> Str</w:t>
      </w:r>
      <w:r w:rsidR="00CE036C">
        <w:t>ait</w:t>
      </w:r>
      <w:r>
        <w:t xml:space="preserve"> (</w:t>
      </w:r>
      <w:r w:rsidR="00CE036C">
        <w:t xml:space="preserve">DFO </w:t>
      </w:r>
      <w:r>
        <w:t>areas 13-16), South Geo</w:t>
      </w:r>
      <w:r w:rsidR="00CE036C">
        <w:t>rgia</w:t>
      </w:r>
      <w:r>
        <w:t xml:space="preserve"> Str</w:t>
      </w:r>
      <w:r w:rsidR="00CE036C">
        <w:t>ait</w:t>
      </w:r>
      <w:r>
        <w:t xml:space="preserve"> (</w:t>
      </w:r>
      <w:r w:rsidRPr="00126ACC">
        <w:t>17-18, 19A, 28-29</w:t>
      </w:r>
      <w:r>
        <w:t>), and Juan de Fuca (19B, 20) sport</w:t>
      </w:r>
      <w:r w:rsidR="00CE036C">
        <w:t xml:space="preserve"> fisheries</w:t>
      </w:r>
      <w:r>
        <w:t>; this is done using the RMIS Recovery Location Code and Canada DFO stat</w:t>
      </w:r>
      <w:r w:rsidR="00CE036C">
        <w:t>istical reporting</w:t>
      </w:r>
      <w:r>
        <w:t xml:space="preserve"> areas.</w:t>
      </w:r>
    </w:p>
    <w:p w14:paraId="1E9E94EF" w14:textId="6107DA88" w:rsidR="00126ACC" w:rsidRDefault="00126ACC" w:rsidP="00126ACC">
      <w:pPr>
        <w:pStyle w:val="ListParagraph"/>
        <w:numPr>
          <w:ilvl w:val="0"/>
          <w:numId w:val="31"/>
        </w:numPr>
        <w:spacing w:after="0"/>
      </w:pPr>
      <w:r>
        <w:t xml:space="preserve">Split CAS </w:t>
      </w:r>
      <w:r w:rsidR="00974FD2">
        <w:t xml:space="preserve">Washington </w:t>
      </w:r>
      <w:r w:rsidR="00CE036C">
        <w:t>South Puget Sound</w:t>
      </w:r>
      <w:r>
        <w:t xml:space="preserve"> </w:t>
      </w:r>
      <w:r w:rsidR="00CE036C">
        <w:t xml:space="preserve">(SPS) </w:t>
      </w:r>
      <w:r>
        <w:t>Net into FRAM’s 13A and SPS (13/13D-K) Net</w:t>
      </w:r>
      <w:r w:rsidR="00CE036C">
        <w:t xml:space="preserve"> fisheries</w:t>
      </w:r>
      <w:r>
        <w:t xml:space="preserve">; </w:t>
      </w:r>
      <w:r w:rsidR="00CE036C">
        <w:t>assignment is</w:t>
      </w:r>
      <w:r>
        <w:t xml:space="preserve"> </w:t>
      </w:r>
      <w:r w:rsidR="00CE036C">
        <w:t>based</w:t>
      </w:r>
      <w:r>
        <w:t xml:space="preserve"> RMIS Recovery Location Code</w:t>
      </w:r>
      <w:r w:rsidR="00CE036C">
        <w:t>s</w:t>
      </w:r>
      <w:r>
        <w:t xml:space="preserve">. </w:t>
      </w:r>
    </w:p>
    <w:p w14:paraId="44C44EF8" w14:textId="7605B017" w:rsidR="00126ACC" w:rsidRDefault="00126ACC" w:rsidP="00126ACC">
      <w:pPr>
        <w:pStyle w:val="ListParagraph"/>
        <w:numPr>
          <w:ilvl w:val="0"/>
          <w:numId w:val="31"/>
        </w:numPr>
        <w:spacing w:after="0"/>
      </w:pPr>
      <w:r>
        <w:t xml:space="preserve">Split CAS Washington </w:t>
      </w:r>
      <w:r w:rsidR="00CE036C">
        <w:t xml:space="preserve">Areas </w:t>
      </w:r>
      <w:r>
        <w:t>10/11 Net into FRAM</w:t>
      </w:r>
      <w:r w:rsidR="00CE036C">
        <w:t>’s</w:t>
      </w:r>
      <w:r>
        <w:t xml:space="preserve"> 10A, 10E, and 10:11 Net</w:t>
      </w:r>
      <w:r w:rsidR="00CE036C">
        <w:t xml:space="preserve"> fisheries</w:t>
      </w:r>
      <w:r>
        <w:t>; this is done using the RMIS Recovery Location Code.</w:t>
      </w:r>
    </w:p>
    <w:p w14:paraId="3A165823" w14:textId="02EB0AA9" w:rsidR="00974FD2" w:rsidRDefault="00974FD2" w:rsidP="00126ACC">
      <w:pPr>
        <w:pStyle w:val="ListParagraph"/>
        <w:numPr>
          <w:ilvl w:val="0"/>
          <w:numId w:val="31"/>
        </w:numPr>
        <w:spacing w:after="0"/>
      </w:pPr>
      <w:r>
        <w:t>Split CAS Washington Area 10 sport into FRAM</w:t>
      </w:r>
      <w:r w:rsidR="00CE036C">
        <w:t>’s</w:t>
      </w:r>
      <w:r>
        <w:t xml:space="preserve"> 10A, 10E, and 10 sport</w:t>
      </w:r>
      <w:r w:rsidR="00CE036C">
        <w:t xml:space="preserve"> fisheries</w:t>
      </w:r>
      <w:r>
        <w:t xml:space="preserve">; this is done using </w:t>
      </w:r>
      <w:r w:rsidR="000178E2">
        <w:t>the RMIS Recovery Location Code</w:t>
      </w:r>
      <w:r w:rsidR="00F243D3">
        <w:t xml:space="preserve"> and only for the July-Sept period due to concurrency in regulations outside of 10A/10E/General 10 outside of these months; </w:t>
      </w:r>
      <w:r w:rsidR="00CE036C" w:rsidRPr="001B7267">
        <w:t>note</w:t>
      </w:r>
      <w:r>
        <w:t xml:space="preserve">, due to </w:t>
      </w:r>
      <w:r w:rsidR="00F243D3">
        <w:t xml:space="preserve">suspected </w:t>
      </w:r>
      <w:r>
        <w:t xml:space="preserve">errors in data coding </w:t>
      </w:r>
      <w:r w:rsidR="00F243D3">
        <w:t>on RMIS, it is not possible to perfectly</w:t>
      </w:r>
      <w:r>
        <w:t xml:space="preserve"> </w:t>
      </w:r>
      <w:r w:rsidR="00CE036C">
        <w:t>separate</w:t>
      </w:r>
      <w:r>
        <w:t xml:space="preserve"> 10A/</w:t>
      </w:r>
      <w:r w:rsidR="00CE036C">
        <w:t>10</w:t>
      </w:r>
      <w:r>
        <w:t xml:space="preserve">E from general 10 during </w:t>
      </w:r>
      <w:r w:rsidR="00F243D3">
        <w:t>some base period years</w:t>
      </w:r>
      <w:r>
        <w:t>.</w:t>
      </w:r>
    </w:p>
    <w:p w14:paraId="063FFA9B" w14:textId="008AFA8E" w:rsidR="00974FD2" w:rsidRDefault="00974FD2" w:rsidP="00126ACC">
      <w:pPr>
        <w:pStyle w:val="ListParagraph"/>
        <w:numPr>
          <w:ilvl w:val="0"/>
          <w:numId w:val="31"/>
        </w:numPr>
        <w:spacing w:after="0"/>
      </w:pPr>
      <w:r>
        <w:t xml:space="preserve">Assign recoveries mapped to CAS Washington Area 8 </w:t>
      </w:r>
      <w:r w:rsidR="001B7267">
        <w:t xml:space="preserve">during summer </w:t>
      </w:r>
      <w:r>
        <w:t>to FRAM</w:t>
      </w:r>
      <w:r w:rsidR="001B7267">
        <w:t>’s</w:t>
      </w:r>
      <w:r>
        <w:t xml:space="preserve"> 8D sport </w:t>
      </w:r>
      <w:r w:rsidR="001B7267">
        <w:t xml:space="preserve">fishery </w:t>
      </w:r>
      <w:r>
        <w:t>(Tulalip Bay) (</w:t>
      </w:r>
      <w:r w:rsidR="001B7267">
        <w:t xml:space="preserve">note: </w:t>
      </w:r>
      <w:r>
        <w:t>general 8 is closed to Chinook retention and CAS doesn’t distinguish).</w:t>
      </w:r>
    </w:p>
    <w:p w14:paraId="5F7DAF26" w14:textId="77777777" w:rsidR="00974FD2" w:rsidRDefault="00974FD2" w:rsidP="00126ACC">
      <w:pPr>
        <w:pStyle w:val="ListParagraph"/>
        <w:numPr>
          <w:ilvl w:val="0"/>
          <w:numId w:val="31"/>
        </w:numPr>
        <w:spacing w:after="0"/>
      </w:pPr>
      <w:r>
        <w:t>Parse CAS combined 8A/8D net into separate FRAM 8A and 8D fisheries; this is done using the RMIS Recovery Location Code.</w:t>
      </w:r>
    </w:p>
    <w:p w14:paraId="73B53066" w14:textId="0E095F9F" w:rsidR="00E436C8" w:rsidRDefault="00974FD2" w:rsidP="00126ACC">
      <w:pPr>
        <w:pStyle w:val="ListParagraph"/>
        <w:numPr>
          <w:ilvl w:val="0"/>
          <w:numId w:val="31"/>
        </w:numPr>
        <w:spacing w:after="0"/>
      </w:pPr>
      <w:r>
        <w:t xml:space="preserve">Separate the KMZ component of CAS’s California Troll and assign it to KMZ </w:t>
      </w:r>
      <w:r w:rsidR="001B7267">
        <w:t>T</w:t>
      </w:r>
      <w:r>
        <w:t xml:space="preserve">roll; this is done using the RMIS Recovery Location Code. </w:t>
      </w:r>
    </w:p>
    <w:p w14:paraId="090EB2F7" w14:textId="3414A125" w:rsidR="00E436C8" w:rsidRDefault="00E436C8" w:rsidP="00126ACC">
      <w:pPr>
        <w:pStyle w:val="ListParagraph"/>
        <w:numPr>
          <w:ilvl w:val="0"/>
          <w:numId w:val="31"/>
        </w:numPr>
        <w:spacing w:after="0"/>
      </w:pPr>
      <w:r>
        <w:t xml:space="preserve">Separate the KMZ component of CAS’s California Sport and assign it to KMZ </w:t>
      </w:r>
      <w:r w:rsidR="001B7267">
        <w:t>S</w:t>
      </w:r>
      <w:r>
        <w:t xml:space="preserve">port; this is done using the RMIS Recovery Location Code. </w:t>
      </w:r>
    </w:p>
    <w:p w14:paraId="13F47597" w14:textId="63CF34F2" w:rsidR="00E436C8" w:rsidRDefault="001B7267" w:rsidP="00126ACC">
      <w:pPr>
        <w:pStyle w:val="ListParagraph"/>
        <w:numPr>
          <w:ilvl w:val="0"/>
          <w:numId w:val="31"/>
        </w:numPr>
        <w:spacing w:after="0"/>
      </w:pPr>
      <w:r>
        <w:t xml:space="preserve">Assign recoveries within the </w:t>
      </w:r>
      <w:r w:rsidR="00E436C8">
        <w:t>Hoodsport terminal marine net and sport</w:t>
      </w:r>
      <w:r>
        <w:t xml:space="preserve"> fisheries </w:t>
      </w:r>
      <w:r w:rsidR="00E436C8">
        <w:t>to the equivalent ‘freshwater’ fisheries;</w:t>
      </w:r>
    </w:p>
    <w:p w14:paraId="244FDCC0" w14:textId="0316B39B" w:rsidR="00E436C8" w:rsidRDefault="00E436C8" w:rsidP="00126ACC">
      <w:pPr>
        <w:pStyle w:val="ListParagraph"/>
        <w:numPr>
          <w:ilvl w:val="0"/>
          <w:numId w:val="31"/>
        </w:numPr>
        <w:spacing w:after="0"/>
      </w:pPr>
      <w:r>
        <w:t xml:space="preserve">Correct Area 1 troll recoveries that </w:t>
      </w:r>
      <w:r w:rsidR="001B7267">
        <w:t>have</w:t>
      </w:r>
      <w:r>
        <w:t xml:space="preserve"> </w:t>
      </w:r>
      <w:r w:rsidR="001B7267">
        <w:t xml:space="preserve">historically (incorrectly) </w:t>
      </w:r>
      <w:r>
        <w:t xml:space="preserve">mapped </w:t>
      </w:r>
      <w:r w:rsidR="001B7267">
        <w:t xml:space="preserve">(by CAS) </w:t>
      </w:r>
      <w:r>
        <w:t>to Oregon Area 3</w:t>
      </w:r>
      <w:r w:rsidR="001B7267">
        <w:t xml:space="preserve"> troll</w:t>
      </w:r>
      <w:r>
        <w:t xml:space="preserve">; </w:t>
      </w:r>
      <w:r w:rsidR="001B7267">
        <w:t xml:space="preserve">if no errors are detected, </w:t>
      </w:r>
      <w:r>
        <w:t>FRAMBuilder</w:t>
      </w:r>
      <w:r w:rsidR="001B7267">
        <w:t xml:space="preserve"> makes no corrections/revisions</w:t>
      </w:r>
      <w:r>
        <w:t>.</w:t>
      </w:r>
    </w:p>
    <w:p w14:paraId="26D482C0" w14:textId="70DA7947" w:rsidR="00974FD2" w:rsidRDefault="00E436C8" w:rsidP="00777D3D">
      <w:pPr>
        <w:pStyle w:val="ListParagraph"/>
        <w:numPr>
          <w:ilvl w:val="0"/>
          <w:numId w:val="31"/>
        </w:numPr>
        <w:spacing w:after="0"/>
      </w:pPr>
      <w:r>
        <w:t xml:space="preserve">Separate the combined Bellingham Bay </w:t>
      </w:r>
      <w:r w:rsidR="001B7267">
        <w:t xml:space="preserve">(7BCD) </w:t>
      </w:r>
      <w:r>
        <w:t xml:space="preserve">treaty/non-treaty net </w:t>
      </w:r>
      <w:r w:rsidR="00FC27BB">
        <w:t xml:space="preserve">fishery </w:t>
      </w:r>
      <w:r>
        <w:t xml:space="preserve">recoveries into separate treaty/non-treaty components. </w:t>
      </w:r>
      <w:r w:rsidR="001A0873">
        <w:t xml:space="preserve">Unfortunately, this ‘processing rule’ </w:t>
      </w:r>
      <w:r w:rsidR="00FC27BB">
        <w:t xml:space="preserve">can’t be fully implemented in code because a non-distinct (indiscernible treaty/non-treaty) fisher type/gear code </w:t>
      </w:r>
      <w:r w:rsidR="001B7267">
        <w:t xml:space="preserve">combination </w:t>
      </w:r>
      <w:r w:rsidR="00FC27BB">
        <w:t>precludes assignment with certainty</w:t>
      </w:r>
      <w:r w:rsidR="001B7267">
        <w:t xml:space="preserve"> for a non-trivial percentage (20%+) of 7BCD recoveries</w:t>
      </w:r>
      <w:r w:rsidR="00FC27BB">
        <w:t xml:space="preserve">. Thus, </w:t>
      </w:r>
      <w:r w:rsidR="001B7267">
        <w:t>7BCD net recoveries</w:t>
      </w:r>
      <w:r w:rsidR="00FC27BB">
        <w:t xml:space="preserve"> are pre-processed externally</w:t>
      </w:r>
      <w:r w:rsidR="00777D3D">
        <w:t xml:space="preserve"> (e.g., within the file ‘</w:t>
      </w:r>
      <w:proofErr w:type="spellStart"/>
      <w:r w:rsidR="00777D3D" w:rsidRPr="00777D3D">
        <w:t>BellinghamBayEvaluation</w:t>
      </w:r>
      <w:proofErr w:type="spellEnd"/>
      <w:r w:rsidR="00777D3D" w:rsidRPr="00777D3D">
        <w:t>(May2016_Split).</w:t>
      </w:r>
      <w:proofErr w:type="spellStart"/>
      <w:r w:rsidR="00777D3D" w:rsidRPr="00777D3D">
        <w:t>xlsx</w:t>
      </w:r>
      <w:proofErr w:type="spellEnd"/>
      <w:r w:rsidR="00777D3D">
        <w:t>’)</w:t>
      </w:r>
      <w:r w:rsidR="00FC27BB">
        <w:t xml:space="preserve"> to make individual tag ‘</w:t>
      </w:r>
      <w:proofErr w:type="spellStart"/>
      <w:r w:rsidR="00FC27BB">
        <w:t>Tr</w:t>
      </w:r>
      <w:proofErr w:type="spellEnd"/>
      <w:r w:rsidR="00FC27BB">
        <w:t>/NT’ assignments based on fisher type/gear codes in RMIS and/or annual treaty/non-treaty catch fractions (</w:t>
      </w:r>
      <w:r w:rsidR="00FC27BB" w:rsidRPr="00585139">
        <w:t xml:space="preserve">see </w:t>
      </w:r>
      <w:r w:rsidR="001B7267" w:rsidRPr="00585139">
        <w:t xml:space="preserve">also </w:t>
      </w:r>
      <w:r w:rsidR="00585139" w:rsidRPr="00585139">
        <w:t>A</w:t>
      </w:r>
      <w:r w:rsidR="00FC27BB" w:rsidRPr="00585139">
        <w:t>ppend</w:t>
      </w:r>
      <w:r w:rsidR="00585139" w:rsidRPr="00585139">
        <w:t>i</w:t>
      </w:r>
      <w:r w:rsidR="00FC27BB" w:rsidRPr="00585139">
        <w:t xml:space="preserve">x </w:t>
      </w:r>
      <w:r w:rsidR="00585139">
        <w:t>C</w:t>
      </w:r>
      <w:r w:rsidR="00FC27BB">
        <w:t xml:space="preserve">). </w:t>
      </w:r>
      <w:r w:rsidR="001B7267">
        <w:t>If this pre-processing step has been completed</w:t>
      </w:r>
      <w:r w:rsidR="00FC27BB">
        <w:t>, FRAMBuilder places recoveries in the appropriate FRAM</w:t>
      </w:r>
      <w:r w:rsidR="00974FD2">
        <w:t xml:space="preserve"> </w:t>
      </w:r>
      <w:r w:rsidR="00FC27BB">
        <w:t xml:space="preserve">fishery based </w:t>
      </w:r>
      <w:r w:rsidR="001B7267">
        <w:t xml:space="preserve">values entered in the </w:t>
      </w:r>
      <w:proofErr w:type="spellStart"/>
      <w:r w:rsidR="00FC27BB">
        <w:t>CWDBRecovery</w:t>
      </w:r>
      <w:proofErr w:type="spellEnd"/>
      <w:r w:rsidR="00FC27BB">
        <w:t xml:space="preserve"> field ‘</w:t>
      </w:r>
      <w:proofErr w:type="spellStart"/>
      <w:r w:rsidR="00FC27BB">
        <w:t>Tr_NT</w:t>
      </w:r>
      <w:proofErr w:type="spellEnd"/>
      <w:r w:rsidR="00FC27BB">
        <w:t>’.</w:t>
      </w:r>
    </w:p>
    <w:p w14:paraId="41A8C0CA" w14:textId="097A7941" w:rsidR="00072C36" w:rsidRDefault="00072C36" w:rsidP="00126ACC">
      <w:pPr>
        <w:pStyle w:val="ListParagraph"/>
        <w:numPr>
          <w:ilvl w:val="0"/>
          <w:numId w:val="31"/>
        </w:numPr>
        <w:spacing w:after="0"/>
      </w:pPr>
      <w:r>
        <w:t>M</w:t>
      </w:r>
      <w:r w:rsidR="00EB48BC">
        <w:t xml:space="preserve">ap all </w:t>
      </w:r>
      <w:r>
        <w:t xml:space="preserve">freshwater </w:t>
      </w:r>
      <w:r w:rsidR="00AE1ABA">
        <w:t xml:space="preserve">fishery </w:t>
      </w:r>
      <w:r>
        <w:t>recoveries, i.e., sport, net, B10 sport, Col R Net</w:t>
      </w:r>
      <w:r w:rsidR="00AE1ABA">
        <w:t>,</w:t>
      </w:r>
      <w:r>
        <w:t xml:space="preserve"> to the escapement fishery (fishery 74); this step </w:t>
      </w:r>
      <w:r w:rsidR="00AE1ABA">
        <w:t>facilitates</w:t>
      </w:r>
      <w:r>
        <w:t xml:space="preserve"> calibration </w:t>
      </w:r>
      <w:r w:rsidR="00AE1ABA">
        <w:t>in</w:t>
      </w:r>
      <w:r>
        <w:t xml:space="preserve"> ETRS </w:t>
      </w:r>
      <w:r w:rsidR="00AE1ABA">
        <w:t xml:space="preserve">units, </w:t>
      </w:r>
      <w:r>
        <w:t>as desired under the new BP framework.</w:t>
      </w:r>
    </w:p>
    <w:p w14:paraId="01F8D257" w14:textId="7604F882" w:rsidR="00EB48BC" w:rsidRDefault="00072C36" w:rsidP="00126ACC">
      <w:pPr>
        <w:pStyle w:val="ListParagraph"/>
        <w:numPr>
          <w:ilvl w:val="0"/>
          <w:numId w:val="31"/>
        </w:numPr>
        <w:spacing w:after="0"/>
      </w:pPr>
      <w:r>
        <w:t xml:space="preserve">Make and modify time step (TS) assignments as needed; </w:t>
      </w:r>
      <w:r w:rsidR="00272EDC">
        <w:t xml:space="preserve">TS </w:t>
      </w:r>
      <w:r>
        <w:t xml:space="preserve">assignments are </w:t>
      </w:r>
      <w:r w:rsidR="00AE1ABA">
        <w:t>made</w:t>
      </w:r>
      <w:r>
        <w:t xml:space="preserve"> initially based on the calendar month in which </w:t>
      </w:r>
      <w:r w:rsidR="00AE1ABA">
        <w:t xml:space="preserve">a </w:t>
      </w:r>
      <w:r>
        <w:t>recover</w:t>
      </w:r>
      <w:r w:rsidR="00AE1ABA">
        <w:t>y</w:t>
      </w:r>
      <w:r>
        <w:t xml:space="preserve"> occurred (</w:t>
      </w:r>
      <w:r w:rsidR="00AE1ABA">
        <w:t xml:space="preserve">month </w:t>
      </w:r>
      <w:r>
        <w:t>&lt;4 &amp; &gt;=10 is TS1; 5&amp;6 = TS2; 7-9 = TS3), but in several instances things will have to be shifted slightly</w:t>
      </w:r>
      <w:r w:rsidR="00AE1ABA">
        <w:t xml:space="preserve"> to reflect the timing rules and biological assumptions built into the calibration’s cohort reconstruction</w:t>
      </w:r>
      <w:r>
        <w:t xml:space="preserve">. For instance, since fall Chinook are only allowed to mature in TS3, recoveries in freshwater sport/escapement/net during TS1/4 are shifted to TS3. </w:t>
      </w:r>
    </w:p>
    <w:p w14:paraId="41A9F5A0" w14:textId="48456A38" w:rsidR="00777D3D" w:rsidRDefault="00F15FF2" w:rsidP="00126ACC">
      <w:pPr>
        <w:pStyle w:val="ListParagraph"/>
        <w:numPr>
          <w:ilvl w:val="0"/>
          <w:numId w:val="31"/>
        </w:numPr>
        <w:spacing w:after="0"/>
      </w:pPr>
      <w:r>
        <w:lastRenderedPageBreak/>
        <w:t xml:space="preserve">Determine the FRAM age equivalent for each fish. </w:t>
      </w:r>
      <w:r w:rsidR="00254CBF">
        <w:t xml:space="preserve">This </w:t>
      </w:r>
      <w:r w:rsidR="00AE1ABA">
        <w:t xml:space="preserve">is </w:t>
      </w:r>
      <w:r w:rsidR="00254CBF">
        <w:t xml:space="preserve">initially </w:t>
      </w:r>
      <w:r w:rsidR="00AE1ABA">
        <w:t>done as</w:t>
      </w:r>
      <w:r w:rsidR="00254CBF">
        <w:t xml:space="preserve"> ‘</w:t>
      </w:r>
      <w:r w:rsidR="00AE1ABA">
        <w:t xml:space="preserve"> age = </w:t>
      </w:r>
      <w:r w:rsidR="00254CBF">
        <w:t xml:space="preserve">run year </w:t>
      </w:r>
      <w:r w:rsidR="00AE1ABA">
        <w:t>-</w:t>
      </w:r>
      <w:r w:rsidR="00254CBF">
        <w:t xml:space="preserve"> brood year’</w:t>
      </w:r>
      <w:r w:rsidR="00AE1ABA">
        <w:t xml:space="preserve">, with subsequent </w:t>
      </w:r>
      <w:r w:rsidR="00254CBF">
        <w:t>adjust</w:t>
      </w:r>
      <w:r w:rsidR="00AE1ABA">
        <w:t xml:space="preserve">ments </w:t>
      </w:r>
      <w:r w:rsidR="00254CBF">
        <w:t xml:space="preserve">to reflect (a) fish </w:t>
      </w:r>
      <w:r w:rsidR="00AE1ABA">
        <w:t xml:space="preserve">having </w:t>
      </w:r>
      <w:r w:rsidR="00254CBF">
        <w:t xml:space="preserve">birthdays on Oct 1, (b) Willamette and Cowlitz/Kalama/Lewis spring Chinook </w:t>
      </w:r>
      <w:r w:rsidR="00D778A6">
        <w:t xml:space="preserve">(yearling releases) </w:t>
      </w:r>
      <w:r w:rsidR="00AE1ABA">
        <w:t>having ages</w:t>
      </w:r>
      <w:r w:rsidR="00D778A6">
        <w:t xml:space="preserve"> treated as true age - 1 in FRAM</w:t>
      </w:r>
      <w:r w:rsidR="00777D3D">
        <w:rPr>
          <w:rStyle w:val="FootnoteReference"/>
        </w:rPr>
        <w:footnoteReference w:id="3"/>
      </w:r>
      <w:r w:rsidR="00D778A6">
        <w:t xml:space="preserve">, and (c) </w:t>
      </w:r>
      <w:r w:rsidR="00AE1ABA">
        <w:t>min (</w:t>
      </w:r>
      <w:r w:rsidR="00777D3D">
        <w:t>age 2</w:t>
      </w:r>
      <w:r w:rsidR="00AE1ABA">
        <w:t>)</w:t>
      </w:r>
      <w:r w:rsidR="00777D3D">
        <w:t xml:space="preserve"> </w:t>
      </w:r>
      <w:r w:rsidR="00AE1ABA">
        <w:t>and max (</w:t>
      </w:r>
      <w:r w:rsidR="00777D3D">
        <w:t>age 5</w:t>
      </w:r>
      <w:r w:rsidR="00AE1ABA">
        <w:t>) age constraints</w:t>
      </w:r>
      <w:r w:rsidR="00272EDC">
        <w:t xml:space="preserve"> imposed  by the model/cohort reconstruction</w:t>
      </w:r>
      <w:r w:rsidR="00777D3D">
        <w:t>.</w:t>
      </w:r>
    </w:p>
    <w:p w14:paraId="524BA6CC" w14:textId="77777777" w:rsidR="00051297" w:rsidRDefault="00051297" w:rsidP="00051297">
      <w:pPr>
        <w:pStyle w:val="ListParagraph"/>
        <w:numPr>
          <w:ilvl w:val="0"/>
          <w:numId w:val="31"/>
        </w:numPr>
        <w:spacing w:after="0"/>
        <w:rPr>
          <w:ins w:id="14" w:author="Carey, Jonathan D (DFW)" w:date="2017-06-29T11:32:00Z"/>
        </w:rPr>
      </w:pPr>
      <w:ins w:id="15" w:author="Carey, Jonathan D (DFW)" w:date="2017-06-29T11:32:00Z">
        <w:r>
          <w:t xml:space="preserve">Identify sublegal recoveries for exclusion, as they should not be used in the calculation of legal exploitation rates.  This is done by identifying recoveries that have reported lengths (from RMIS) that are less than the lower bound of the size limit in the given fishery/time-step.  For southern US and Alaskan fisheries, size limit regulations are in terms of total length.  These are converted to fork length for modeling purposes, thus the lower bound of the size limit was determined based on the 95% prediction interval of the total length to fork length conversion derived in Conrad &amp; </w:t>
        </w:r>
        <w:proofErr w:type="spellStart"/>
        <w:r>
          <w:t>Gutmann</w:t>
        </w:r>
        <w:proofErr w:type="spellEnd"/>
        <w:r>
          <w:t xml:space="preserve"> (1996).  Size limit regulations are in terms of fork length in Canadian fisheries, however, the same interval was applied here in an attempt to account for potential measurement error.  This will ensure that clear sublegal recoveries are excluded from analysis.</w:t>
        </w:r>
      </w:ins>
    </w:p>
    <w:p w14:paraId="65196CC6" w14:textId="3B4ACE1B" w:rsidR="00CE036C" w:rsidRDefault="00051297" w:rsidP="00051297">
      <w:pPr>
        <w:spacing w:after="0"/>
        <w:ind w:left="360"/>
      </w:pPr>
      <w:ins w:id="16" w:author="Carey, Jonathan D (DFW)" w:date="2017-06-29T11:32:00Z">
        <w:r>
          <w:t xml:space="preserve"> </w:t>
        </w:r>
      </w:ins>
      <w:r w:rsidR="00CE036C">
        <w:t>[</w:t>
      </w:r>
      <w:r w:rsidR="00CE036C" w:rsidRPr="00272EDC">
        <w:rPr>
          <w:i/>
          <w:u w:val="single"/>
        </w:rPr>
        <w:t>Note, whenever any of these special processing rules is invoked for a particular recovery, a record detailing related adjustments is added to the FRAM-CAS database’s ‘</w:t>
      </w:r>
      <w:proofErr w:type="spellStart"/>
      <w:r w:rsidR="00CE036C" w:rsidRPr="00272EDC">
        <w:rPr>
          <w:i/>
          <w:u w:val="single"/>
        </w:rPr>
        <w:t>FRAM_ProcessLog</w:t>
      </w:r>
      <w:proofErr w:type="spellEnd"/>
      <w:r w:rsidR="00CE036C" w:rsidRPr="00272EDC">
        <w:rPr>
          <w:i/>
          <w:u w:val="single"/>
        </w:rPr>
        <w:t>’ table</w:t>
      </w:r>
      <w:r w:rsidR="00CE036C">
        <w:t>]</w:t>
      </w:r>
    </w:p>
    <w:p w14:paraId="3040C070" w14:textId="77777777" w:rsidR="00F15FF2" w:rsidRDefault="00D778A6" w:rsidP="00777D3D">
      <w:pPr>
        <w:spacing w:after="0"/>
        <w:ind w:left="360"/>
      </w:pPr>
      <w:r>
        <w:t xml:space="preserve"> </w:t>
      </w:r>
    </w:p>
    <w:p w14:paraId="3F2353D7" w14:textId="77777777" w:rsidR="00BC4755" w:rsidRPr="004D1790" w:rsidRDefault="00BC4755" w:rsidP="004D1790">
      <w:pPr>
        <w:pStyle w:val="Subtitle"/>
      </w:pPr>
      <w:r w:rsidRPr="004D1790">
        <w:t>Merging &amp; weighting</w:t>
      </w:r>
    </w:p>
    <w:p w14:paraId="5E52AB8E" w14:textId="57FD5753" w:rsidR="00272EDC" w:rsidRDefault="00777D3D" w:rsidP="006B3ED5">
      <w:pPr>
        <w:spacing w:after="0"/>
      </w:pPr>
      <w:r>
        <w:t xml:space="preserve">Beyond applying mapping/adjustment rules, </w:t>
      </w:r>
      <w:r w:rsidR="00E942FB">
        <w:t>a</w:t>
      </w:r>
      <w:r>
        <w:t xml:space="preserve"> second</w:t>
      </w:r>
      <w:r w:rsidR="00E942FB">
        <w:t>ary</w:t>
      </w:r>
      <w:r>
        <w:t xml:space="preserve"> function of FRAMBuilder is to merge CWT data for a given stock within selected BP broods and ultimately across broods to create a synthetic all-broods ‘super code’. </w:t>
      </w:r>
      <w:r w:rsidR="003B7D21">
        <w:t xml:space="preserve">The program is flexible and can accommodate a few different merging approaches. Within brood years, merging </w:t>
      </w:r>
      <w:r w:rsidR="00272EDC">
        <w:t>can be</w:t>
      </w:r>
      <w:r w:rsidR="003B7D21">
        <w:t xml:space="preserve"> done </w:t>
      </w:r>
      <w:r w:rsidR="00272EDC">
        <w:t xml:space="preserve">either </w:t>
      </w:r>
      <w:r w:rsidR="003B7D21">
        <w:t xml:space="preserve">(1) on an unweighted basis (default) or (2) using user-specified weights which </w:t>
      </w:r>
      <w:r w:rsidR="00272EDC">
        <w:t>are</w:t>
      </w:r>
      <w:r w:rsidR="003B7D21">
        <w:t xml:space="preserve"> </w:t>
      </w:r>
      <w:r w:rsidR="00272EDC">
        <w:t>generated</w:t>
      </w:r>
      <w:r w:rsidR="003B7D21">
        <w:t xml:space="preserve"> on a stock/code/BY basis </w:t>
      </w:r>
      <w:r w:rsidR="00272EDC">
        <w:t xml:space="preserve">and added to </w:t>
      </w:r>
      <w:r w:rsidR="003B7D21">
        <w:t>the ‘</w:t>
      </w:r>
      <w:proofErr w:type="spellStart"/>
      <w:r w:rsidR="003B7D21">
        <w:t>FRAM_Weights</w:t>
      </w:r>
      <w:proofErr w:type="spellEnd"/>
      <w:r w:rsidR="003B7D21">
        <w:t>’ table. The first option treats all CWT release</w:t>
      </w:r>
      <w:r w:rsidR="00272EDC">
        <w:t xml:space="preserve"> groups</w:t>
      </w:r>
      <w:r w:rsidR="003B7D21">
        <w:t xml:space="preserve"> </w:t>
      </w:r>
      <w:r w:rsidR="00272EDC">
        <w:t xml:space="preserve">within a stock/BY </w:t>
      </w:r>
      <w:r w:rsidR="003B7D21">
        <w:t xml:space="preserve">as though they’re equivalent and </w:t>
      </w:r>
      <w:r w:rsidR="00272EDC">
        <w:t xml:space="preserve">simply </w:t>
      </w:r>
      <w:r w:rsidR="003B7D21">
        <w:t xml:space="preserve">lumps </w:t>
      </w:r>
      <w:r w:rsidR="00272EDC">
        <w:t xml:space="preserve">them </w:t>
      </w:r>
      <w:r w:rsidR="003B7D21">
        <w:t xml:space="preserve">together accordingly. </w:t>
      </w:r>
      <w:r w:rsidR="00272EDC">
        <w:t xml:space="preserve">Thus, if several hatcheries/groups make up a single FRAM stock, they’re essentially self-weighting within BYs as a function of the number of fish released and early marine survival. </w:t>
      </w:r>
      <w:r w:rsidR="003B7D21">
        <w:t xml:space="preserve">The latter option allows users to specify weights </w:t>
      </w:r>
      <w:r w:rsidR="00272EDC">
        <w:t xml:space="preserve">that up/down weight particular CWT codes/groups </w:t>
      </w:r>
      <w:r w:rsidR="003B7D21">
        <w:t xml:space="preserve">according to any rationale. </w:t>
      </w:r>
      <w:r w:rsidR="00E942FB">
        <w:t>For example, t</w:t>
      </w:r>
      <w:r w:rsidR="003B7D21">
        <w:t xml:space="preserve">he Skagit spring </w:t>
      </w:r>
      <w:r w:rsidR="002F77F8">
        <w:t xml:space="preserve">yearling </w:t>
      </w:r>
      <w:r w:rsidR="003B7D21">
        <w:t>model stock</w:t>
      </w:r>
      <w:r w:rsidR="002F77F8">
        <w:t xml:space="preserve"> is actually a </w:t>
      </w:r>
      <w:r w:rsidR="00272EDC">
        <w:t>composite</w:t>
      </w:r>
      <w:r w:rsidR="002F77F8">
        <w:t xml:space="preserve"> fingerling/yearling stock for which </w:t>
      </w:r>
      <w:r w:rsidR="00E942FB">
        <w:t xml:space="preserve">user-supplied weights have been developed to </w:t>
      </w:r>
      <w:r w:rsidR="00272EDC">
        <w:t>achieve a</w:t>
      </w:r>
      <w:r w:rsidR="00E942FB">
        <w:t xml:space="preserve"> 50:50 representation of the two life history variants </w:t>
      </w:r>
      <w:r w:rsidR="00272EDC">
        <w:t>in the pool of recovered CWTs</w:t>
      </w:r>
      <w:r w:rsidR="00E942FB">
        <w:t xml:space="preserve">. </w:t>
      </w:r>
    </w:p>
    <w:p w14:paraId="3875AEE2" w14:textId="77777777" w:rsidR="00272EDC" w:rsidRDefault="00272EDC" w:rsidP="006B3ED5">
      <w:pPr>
        <w:spacing w:after="0"/>
      </w:pPr>
    </w:p>
    <w:p w14:paraId="49544010" w14:textId="153E5B32" w:rsidR="006B3ED5" w:rsidRDefault="00272EDC" w:rsidP="006B3ED5">
      <w:pPr>
        <w:spacing w:after="0"/>
      </w:pPr>
      <w:r>
        <w:t>Once codes are merged</w:t>
      </w:r>
      <w:r w:rsidR="00E942FB">
        <w:t xml:space="preserve"> within BYs</w:t>
      </w:r>
      <w:r>
        <w:t xml:space="preserve"> for a given stock</w:t>
      </w:r>
      <w:r w:rsidR="00E942FB">
        <w:t xml:space="preserve">, FRAMBuilder merges </w:t>
      </w:r>
      <w:r w:rsidR="000C154B">
        <w:t xml:space="preserve">the within-BY-merged CWT recovery </w:t>
      </w:r>
      <w:r>
        <w:t xml:space="preserve">data </w:t>
      </w:r>
      <w:r w:rsidR="00E942FB">
        <w:t xml:space="preserve">across BYs </w:t>
      </w:r>
      <w:r w:rsidR="000C154B">
        <w:t>using</w:t>
      </w:r>
      <w:r w:rsidR="00E942FB">
        <w:t xml:space="preserve"> one of three approaches</w:t>
      </w:r>
      <w:r>
        <w:t>:</w:t>
      </w:r>
      <w:r w:rsidR="00E942FB">
        <w:t xml:space="preserve"> (1) unweighted merging, (2) recoveries-weighted merging </w:t>
      </w:r>
      <w:r w:rsidR="000C154B">
        <w:t>[</w:t>
      </w:r>
      <w:r w:rsidR="00BC4755">
        <w:t xml:space="preserve">the </w:t>
      </w:r>
      <w:r w:rsidR="00E942FB">
        <w:t>default</w:t>
      </w:r>
      <w:r w:rsidR="000C154B">
        <w:t>]</w:t>
      </w:r>
      <w:r w:rsidR="00E942FB">
        <w:t xml:space="preserve">, or </w:t>
      </w:r>
      <w:r w:rsidR="006B3ED5">
        <w:t xml:space="preserve">(3) </w:t>
      </w:r>
      <w:r w:rsidR="00E942FB">
        <w:t>user-specified weighting</w:t>
      </w:r>
      <w:r w:rsidR="006B3ED5">
        <w:rPr>
          <w:rStyle w:val="FootnoteReference"/>
        </w:rPr>
        <w:footnoteReference w:id="4"/>
      </w:r>
      <w:r w:rsidR="00E942FB">
        <w:t xml:space="preserve">. </w:t>
      </w:r>
      <w:r w:rsidR="000C154B">
        <w:t xml:space="preserve">The first option is equivalent to the default within-year method in that BYs are pooled as-is and thus self-weighting; this essentially means that BYs with better survival and/or abundance will have greater influence in the calibration dataset. </w:t>
      </w:r>
      <w:r w:rsidR="006B3ED5">
        <w:t xml:space="preserve">The </w:t>
      </w:r>
      <w:r w:rsidR="000C154B">
        <w:t>second and default option (‘</w:t>
      </w:r>
      <w:r w:rsidR="006B3ED5">
        <w:t>recoveries</w:t>
      </w:r>
      <w:r w:rsidR="000C154B">
        <w:t xml:space="preserve"> </w:t>
      </w:r>
      <w:r w:rsidR="006B3ED5">
        <w:t>weighted</w:t>
      </w:r>
      <w:r w:rsidR="000C154B">
        <w:t>’)</w:t>
      </w:r>
      <w:r w:rsidR="006B3ED5">
        <w:t xml:space="preserve"> is designed to rescale recoveries </w:t>
      </w:r>
      <w:r w:rsidR="00BB2C5C">
        <w:t xml:space="preserve">(i.e., </w:t>
      </w:r>
      <w:r w:rsidR="00BB2C5C">
        <w:rPr>
          <w:i/>
        </w:rPr>
        <w:t>R’</w:t>
      </w:r>
      <w:r w:rsidR="00BB2C5C">
        <w:rPr>
          <w:vertAlign w:val="subscript"/>
        </w:rPr>
        <w:t>FAT-</w:t>
      </w:r>
      <w:r w:rsidR="00BB2C5C" w:rsidRPr="006B3ED5">
        <w:rPr>
          <w:i/>
          <w:vertAlign w:val="subscript"/>
        </w:rPr>
        <w:t>b</w:t>
      </w:r>
      <w:r w:rsidR="00BB2C5C">
        <w:t xml:space="preserve"> = </w:t>
      </w:r>
      <w:proofErr w:type="spellStart"/>
      <w:r w:rsidR="00BB2C5C" w:rsidRPr="00BB2C5C">
        <w:rPr>
          <w:i/>
        </w:rPr>
        <w:t>W</w:t>
      </w:r>
      <w:r w:rsidR="00BB2C5C" w:rsidRPr="00BB2C5C">
        <w:rPr>
          <w:i/>
          <w:vertAlign w:val="subscript"/>
        </w:rPr>
        <w:t>b</w:t>
      </w:r>
      <w:proofErr w:type="spellEnd"/>
      <w:r w:rsidR="00BB2C5C">
        <w:t>*</w:t>
      </w:r>
      <w:r w:rsidR="00BB2C5C" w:rsidRPr="00BB2C5C">
        <w:rPr>
          <w:i/>
        </w:rPr>
        <w:t>R</w:t>
      </w:r>
      <w:r w:rsidR="00BB2C5C">
        <w:rPr>
          <w:vertAlign w:val="subscript"/>
        </w:rPr>
        <w:t>FAT-</w:t>
      </w:r>
      <w:r w:rsidR="00BB2C5C" w:rsidRPr="006B3ED5">
        <w:rPr>
          <w:i/>
          <w:vertAlign w:val="subscript"/>
        </w:rPr>
        <w:t>b</w:t>
      </w:r>
      <w:r w:rsidR="00BB2C5C">
        <w:t xml:space="preserve">) </w:t>
      </w:r>
      <w:r w:rsidR="006B3ED5">
        <w:t xml:space="preserve">within each brood year so that all </w:t>
      </w:r>
      <w:r w:rsidR="000C154B">
        <w:t>BYs</w:t>
      </w:r>
      <w:r w:rsidR="006B3ED5">
        <w:t xml:space="preserve"> </w:t>
      </w:r>
      <w:r w:rsidR="00BC4755">
        <w:t>have equal influence on the calibration dataset</w:t>
      </w:r>
      <w:r w:rsidR="006B3ED5">
        <w:t xml:space="preserve">, i.e., for </w:t>
      </w:r>
      <w:r w:rsidR="006B3ED5">
        <w:lastRenderedPageBreak/>
        <w:t xml:space="preserve">brood year </w:t>
      </w:r>
      <w:proofErr w:type="spellStart"/>
      <w:r w:rsidR="006B3ED5">
        <w:rPr>
          <w:i/>
        </w:rPr>
        <w:t>b</w:t>
      </w:r>
      <w:proofErr w:type="spellEnd"/>
      <w:r w:rsidR="006B3ED5">
        <w:t xml:space="preserve"> the weighting/scaling factor (</w:t>
      </w:r>
      <w:proofErr w:type="spellStart"/>
      <w:r w:rsidR="006B3ED5" w:rsidRPr="006B3ED5">
        <w:rPr>
          <w:i/>
        </w:rPr>
        <w:t>W</w:t>
      </w:r>
      <w:r w:rsidR="006B3ED5" w:rsidRPr="006B3ED5">
        <w:rPr>
          <w:i/>
          <w:vertAlign w:val="subscript"/>
        </w:rPr>
        <w:t>b</w:t>
      </w:r>
      <w:proofErr w:type="spellEnd"/>
      <w:r w:rsidR="006B3ED5">
        <w:t xml:space="preserve">) is computed as </w:t>
      </w:r>
      <w:proofErr w:type="spellStart"/>
      <w:r w:rsidR="006B3ED5" w:rsidRPr="006B3ED5">
        <w:rPr>
          <w:i/>
        </w:rPr>
        <w:t>W</w:t>
      </w:r>
      <w:r w:rsidR="006B3ED5" w:rsidRPr="006B3ED5">
        <w:rPr>
          <w:i/>
          <w:vertAlign w:val="subscript"/>
        </w:rPr>
        <w:t>b</w:t>
      </w:r>
      <w:proofErr w:type="spellEnd"/>
      <w:r w:rsidR="006B3ED5">
        <w:t xml:space="preserve"> = max(</w:t>
      </w:r>
      <w:r w:rsidR="000C154B">
        <w:t xml:space="preserve">all </w:t>
      </w:r>
      <w:proofErr w:type="spellStart"/>
      <w:r w:rsidR="006B3ED5" w:rsidRPr="006B3ED5">
        <w:rPr>
          <w:i/>
        </w:rPr>
        <w:t>R</w:t>
      </w:r>
      <w:r w:rsidR="006B3ED5" w:rsidRPr="006B3ED5">
        <w:rPr>
          <w:i/>
          <w:vertAlign w:val="subscript"/>
        </w:rPr>
        <w:t>b</w:t>
      </w:r>
      <w:proofErr w:type="spellEnd"/>
      <w:r w:rsidR="006B3ED5">
        <w:t xml:space="preserve">) / </w:t>
      </w:r>
      <w:proofErr w:type="spellStart"/>
      <w:r w:rsidR="006B3ED5" w:rsidRPr="006B3ED5">
        <w:rPr>
          <w:i/>
        </w:rPr>
        <w:t>R</w:t>
      </w:r>
      <w:r w:rsidR="006B3ED5" w:rsidRPr="006B3ED5">
        <w:rPr>
          <w:i/>
          <w:vertAlign w:val="subscript"/>
        </w:rPr>
        <w:t>b</w:t>
      </w:r>
      <w:proofErr w:type="spellEnd"/>
      <w:r w:rsidR="006B3ED5">
        <w:t xml:space="preserve">, where </w:t>
      </w:r>
      <w:proofErr w:type="spellStart"/>
      <w:r w:rsidR="006B3ED5">
        <w:rPr>
          <w:i/>
        </w:rPr>
        <w:t>R</w:t>
      </w:r>
      <w:r w:rsidR="006B3ED5" w:rsidRPr="006B3ED5">
        <w:rPr>
          <w:i/>
          <w:vertAlign w:val="subscript"/>
        </w:rPr>
        <w:t>b</w:t>
      </w:r>
      <w:proofErr w:type="spellEnd"/>
      <w:r w:rsidR="006B3ED5">
        <w:t xml:space="preserve"> = </w:t>
      </w:r>
      <w:r w:rsidR="006B3ED5" w:rsidRPr="006B3ED5">
        <w:rPr>
          <w:rFonts w:ascii="Symbol" w:hAnsi="Symbol"/>
        </w:rPr>
        <w:t></w:t>
      </w:r>
      <w:r w:rsidR="006B3ED5">
        <w:rPr>
          <w:i/>
        </w:rPr>
        <w:t>R</w:t>
      </w:r>
      <w:r w:rsidR="006B3ED5" w:rsidRPr="006B3ED5">
        <w:rPr>
          <w:vertAlign w:val="subscript"/>
        </w:rPr>
        <w:t>FAT-</w:t>
      </w:r>
      <w:r w:rsidR="006B3ED5" w:rsidRPr="006B3ED5">
        <w:rPr>
          <w:i/>
          <w:vertAlign w:val="subscript"/>
        </w:rPr>
        <w:t>b</w:t>
      </w:r>
      <w:r w:rsidR="006B3ED5">
        <w:t xml:space="preserve"> and </w:t>
      </w:r>
      <w:proofErr w:type="spellStart"/>
      <w:r w:rsidR="006B3ED5">
        <w:rPr>
          <w:i/>
        </w:rPr>
        <w:t>R</w:t>
      </w:r>
      <w:r w:rsidR="006B3ED5" w:rsidRPr="006B3ED5">
        <w:rPr>
          <w:i/>
          <w:vertAlign w:val="subscript"/>
        </w:rPr>
        <w:t>b</w:t>
      </w:r>
      <w:proofErr w:type="spellEnd"/>
      <w:r w:rsidR="006B3ED5">
        <w:t xml:space="preserve"> and </w:t>
      </w:r>
      <w:r w:rsidR="006B3ED5">
        <w:rPr>
          <w:i/>
        </w:rPr>
        <w:t>R</w:t>
      </w:r>
      <w:r w:rsidR="006B3ED5">
        <w:rPr>
          <w:vertAlign w:val="subscript"/>
        </w:rPr>
        <w:t>FAT-</w:t>
      </w:r>
      <w:r w:rsidR="006B3ED5" w:rsidRPr="006B3ED5">
        <w:rPr>
          <w:i/>
          <w:vertAlign w:val="subscript"/>
        </w:rPr>
        <w:t>b</w:t>
      </w:r>
      <w:r w:rsidR="006B3ED5">
        <w:t xml:space="preserve"> are the estimated recoveries total for brood year </w:t>
      </w:r>
      <w:r w:rsidR="006B3ED5">
        <w:rPr>
          <w:i/>
        </w:rPr>
        <w:t>b</w:t>
      </w:r>
      <w:r w:rsidR="006B3ED5">
        <w:t xml:space="preserve"> and the fishery-age-time step-specific recoveries total within brood year </w:t>
      </w:r>
      <w:r w:rsidR="006B3ED5">
        <w:rPr>
          <w:i/>
        </w:rPr>
        <w:t>b</w:t>
      </w:r>
      <w:r w:rsidR="006B3ED5">
        <w:t>.</w:t>
      </w:r>
      <w:r w:rsidR="00BC4755">
        <w:t xml:space="preserve"> </w:t>
      </w:r>
      <w:r w:rsidR="000C154B">
        <w:t>As above, the last option permits the user to specify (again, within the ‘</w:t>
      </w:r>
      <w:proofErr w:type="spellStart"/>
      <w:r w:rsidR="000C154B">
        <w:t>FRAM_Weights</w:t>
      </w:r>
      <w:proofErr w:type="spellEnd"/>
      <w:r w:rsidR="000C154B">
        <w:t xml:space="preserve">’ database table) any weighting scheme that’s desired. </w:t>
      </w:r>
      <w:r w:rsidR="00E33F6A">
        <w:t>This latter option might apply, for example, when</w:t>
      </w:r>
      <w:r w:rsidR="000C154B">
        <w:t xml:space="preserve"> there’s an anomalous year in the data series</w:t>
      </w:r>
      <w:r w:rsidR="00E33F6A">
        <w:t xml:space="preserve"> for a stock</w:t>
      </w:r>
      <w:r w:rsidR="000C154B">
        <w:t>, exploitation or survival/abundance wise, that contains some useful information but needs to be down-weighted to avoid giving it undue influence on the final calibration dataset.</w:t>
      </w:r>
    </w:p>
    <w:p w14:paraId="7DE909BD" w14:textId="77777777" w:rsidR="00E33F6A" w:rsidRDefault="00E33F6A" w:rsidP="006B3ED5">
      <w:pPr>
        <w:spacing w:after="0"/>
      </w:pPr>
    </w:p>
    <w:p w14:paraId="1175699E" w14:textId="50B83D69" w:rsidR="00E33F6A" w:rsidRDefault="00E33F6A" w:rsidP="00E33F6A">
      <w:pPr>
        <w:spacing w:after="0"/>
        <w:ind w:left="360"/>
      </w:pPr>
      <w:r>
        <w:t>[</w:t>
      </w:r>
      <w:r>
        <w:rPr>
          <w:i/>
          <w:u w:val="single"/>
        </w:rPr>
        <w:t>Sidebar Note</w:t>
      </w:r>
      <w:r w:rsidRPr="00272EDC">
        <w:rPr>
          <w:i/>
          <w:u w:val="single"/>
        </w:rPr>
        <w:t xml:space="preserve">, </w:t>
      </w:r>
      <w:r>
        <w:rPr>
          <w:i/>
          <w:u w:val="single"/>
        </w:rPr>
        <w:t>the default weighting scheme emulates what’s historically been assumed/done for Washington’s Puget Sound stocks within the PSC Chinook Model calibration procedure</w:t>
      </w:r>
      <w:r>
        <w:t>]</w:t>
      </w:r>
    </w:p>
    <w:p w14:paraId="549273E8" w14:textId="77777777" w:rsidR="00E33F6A" w:rsidRDefault="00E33F6A" w:rsidP="006B3ED5">
      <w:pPr>
        <w:spacing w:after="0"/>
      </w:pPr>
    </w:p>
    <w:p w14:paraId="402A814D" w14:textId="77777777" w:rsidR="006B3ED5" w:rsidRDefault="006B3ED5" w:rsidP="006B3ED5">
      <w:pPr>
        <w:spacing w:after="0"/>
      </w:pPr>
    </w:p>
    <w:p w14:paraId="39AF387F" w14:textId="77777777" w:rsidR="00BC4755" w:rsidRPr="004D1790" w:rsidRDefault="00BC4755" w:rsidP="004D1790">
      <w:pPr>
        <w:pStyle w:val="Subtitle"/>
      </w:pPr>
      <w:r w:rsidRPr="004D1790">
        <w:t>Output file creation and database population</w:t>
      </w:r>
    </w:p>
    <w:p w14:paraId="12172B98" w14:textId="77777777" w:rsidR="00BB2C5C" w:rsidRDefault="00BB2C5C" w:rsidP="00BC4755">
      <w:pPr>
        <w:spacing w:after="0"/>
      </w:pPr>
      <w:r>
        <w:t xml:space="preserve">Once data processing is complete, FRAMBuilder writes several results to the FRAM-CAS database, with specific </w:t>
      </w:r>
      <w:proofErr w:type="spellStart"/>
      <w:r>
        <w:t>RunID</w:t>
      </w:r>
      <w:proofErr w:type="spellEnd"/>
      <w:r>
        <w:t xml:space="preserve"> attribution (a unique date-time based stamp). The main outputs of interest are:</w:t>
      </w:r>
    </w:p>
    <w:p w14:paraId="1DF01653" w14:textId="77777777" w:rsidR="00BB2C5C" w:rsidRDefault="00BB2C5C" w:rsidP="00BC4755">
      <w:pPr>
        <w:spacing w:after="0"/>
      </w:pPr>
    </w:p>
    <w:p w14:paraId="1E953928" w14:textId="77777777" w:rsidR="00BB2C5C" w:rsidRDefault="00BB2C5C" w:rsidP="00BB2C5C">
      <w:pPr>
        <w:pStyle w:val="ListParagraph"/>
        <w:numPr>
          <w:ilvl w:val="0"/>
          <w:numId w:val="34"/>
        </w:numPr>
        <w:spacing w:after="0"/>
      </w:pPr>
      <w:r>
        <w:t>The ‘FRAM-</w:t>
      </w:r>
      <w:proofErr w:type="spellStart"/>
      <w:r>
        <w:t>OUT_CWTAll</w:t>
      </w:r>
      <w:proofErr w:type="spellEnd"/>
      <w:r>
        <w:t>’ table; this contains the results for the processing run in a format (merged, etc.) that can be fed directly into the main calibration program</w:t>
      </w:r>
      <w:r>
        <w:rPr>
          <w:rStyle w:val="FootnoteReference"/>
        </w:rPr>
        <w:footnoteReference w:id="5"/>
      </w:r>
      <w:r>
        <w:t>.</w:t>
      </w:r>
    </w:p>
    <w:p w14:paraId="5DBE868D" w14:textId="0E7551CD" w:rsidR="00C625F7" w:rsidRDefault="00BB2C5C" w:rsidP="00BB2C5C">
      <w:pPr>
        <w:pStyle w:val="ListParagraph"/>
        <w:numPr>
          <w:ilvl w:val="0"/>
          <w:numId w:val="34"/>
        </w:numPr>
        <w:spacing w:after="0"/>
      </w:pPr>
      <w:r>
        <w:t>The ‘</w:t>
      </w:r>
      <w:proofErr w:type="spellStart"/>
      <w:r>
        <w:t>FRAM_star_CWT</w:t>
      </w:r>
      <w:proofErr w:type="spellEnd"/>
      <w:r>
        <w:t>’ table; this contains mapped/summarized results for various stages in the processing sequence, i.e., mapped stock-fishery-age-TS totals by code</w:t>
      </w:r>
      <w:r w:rsidR="00C625F7">
        <w:t xml:space="preserve"> (indicated by raw code ID)</w:t>
      </w:r>
      <w:r>
        <w:t xml:space="preserve">, by </w:t>
      </w:r>
      <w:proofErr w:type="spellStart"/>
      <w:r>
        <w:t>BY</w:t>
      </w:r>
      <w:proofErr w:type="spellEnd"/>
      <w:r w:rsidR="00C625F7">
        <w:t xml:space="preserve"> (</w:t>
      </w:r>
      <w:proofErr w:type="spellStart"/>
      <w:r w:rsidR="00C625F7">
        <w:t>X</w:t>
      </w:r>
      <w:r w:rsidR="00C625F7">
        <w:rPr>
          <w:i/>
        </w:rPr>
        <w:t>yy</w:t>
      </w:r>
      <w:r w:rsidR="00C625F7">
        <w:t>.STK</w:t>
      </w:r>
      <w:proofErr w:type="spellEnd"/>
      <w:r w:rsidR="00C625F7">
        <w:t xml:space="preserve"> where </w:t>
      </w:r>
      <w:proofErr w:type="spellStart"/>
      <w:r w:rsidR="00C625F7">
        <w:rPr>
          <w:i/>
        </w:rPr>
        <w:t>yy</w:t>
      </w:r>
      <w:proofErr w:type="spellEnd"/>
      <w:r w:rsidR="00C625F7">
        <w:t xml:space="preserve"> and STK are the BY and 3-letter stock ID)</w:t>
      </w:r>
      <w:r>
        <w:t>, and ‘super code’</w:t>
      </w:r>
      <w:r w:rsidR="00C625F7">
        <w:t xml:space="preserve"> (</w:t>
      </w:r>
      <w:proofErr w:type="spellStart"/>
      <w:r w:rsidR="00C625F7">
        <w:t>AB</w:t>
      </w:r>
      <w:r w:rsidR="00C625F7" w:rsidRPr="00C625F7">
        <w:rPr>
          <w:i/>
        </w:rPr>
        <w:t>m</w:t>
      </w:r>
      <w:r w:rsidR="00C625F7">
        <w:rPr>
          <w:i/>
        </w:rPr>
        <w:t>m</w:t>
      </w:r>
      <w:r w:rsidR="002915D4">
        <w:t>.STK</w:t>
      </w:r>
      <w:proofErr w:type="spellEnd"/>
      <w:r w:rsidR="002915D4">
        <w:t xml:space="preserve">, AB for ‘all broods’ and </w:t>
      </w:r>
      <w:r w:rsidR="00C625F7">
        <w:rPr>
          <w:i/>
        </w:rPr>
        <w:t>mm</w:t>
      </w:r>
      <w:r w:rsidR="00C625F7">
        <w:t xml:space="preserve"> is the merging method ID and STK is as above)</w:t>
      </w:r>
    </w:p>
    <w:p w14:paraId="713CB2F3" w14:textId="77777777" w:rsidR="004943B0" w:rsidRDefault="004943B0" w:rsidP="00BB2C5C">
      <w:pPr>
        <w:pStyle w:val="ListParagraph"/>
        <w:numPr>
          <w:ilvl w:val="0"/>
          <w:numId w:val="34"/>
        </w:numPr>
        <w:spacing w:after="0"/>
      </w:pPr>
      <w:r>
        <w:t>The ‘</w:t>
      </w:r>
      <w:proofErr w:type="spellStart"/>
      <w:r>
        <w:t>FRAM_ProcessLog</w:t>
      </w:r>
      <w:proofErr w:type="spellEnd"/>
      <w:r>
        <w:t>’ table contains info about what special rules (listed above) were invoked in a given processing run for a particular recovery ID;</w:t>
      </w:r>
    </w:p>
    <w:p w14:paraId="40AA0B6A" w14:textId="77777777" w:rsidR="00BC4755" w:rsidRDefault="004943B0" w:rsidP="00BB2C5C">
      <w:pPr>
        <w:pStyle w:val="ListParagraph"/>
        <w:numPr>
          <w:ilvl w:val="0"/>
          <w:numId w:val="34"/>
        </w:numPr>
        <w:spacing w:after="0"/>
      </w:pPr>
      <w:r>
        <w:t>The ‘</w:t>
      </w:r>
      <w:proofErr w:type="spellStart"/>
      <w:r>
        <w:t>CWDBRecovery</w:t>
      </w:r>
      <w:proofErr w:type="spellEnd"/>
      <w:r>
        <w:t xml:space="preserve">’ table, the main </w:t>
      </w:r>
      <w:r w:rsidR="00B230E8">
        <w:t>recovery table</w:t>
      </w:r>
      <w:r>
        <w:t xml:space="preserve"> feeding the </w:t>
      </w:r>
      <w:r w:rsidR="00B230E8">
        <w:t xml:space="preserve">entire </w:t>
      </w:r>
      <w:r>
        <w:t>process, has a field (‘</w:t>
      </w:r>
      <w:proofErr w:type="spellStart"/>
      <w:r>
        <w:t>finalFmap</w:t>
      </w:r>
      <w:proofErr w:type="spellEnd"/>
      <w:r>
        <w:t>’) that gets populated with the numerical ID for the fishery to which a given</w:t>
      </w:r>
      <w:r w:rsidR="00BB2C5C">
        <w:t xml:space="preserve"> </w:t>
      </w:r>
      <w:r>
        <w:t xml:space="preserve">recovery was ultimately mapped; this </w:t>
      </w:r>
      <w:r w:rsidR="00B230E8">
        <w:t>result</w:t>
      </w:r>
      <w:r>
        <w:t xml:space="preserve"> </w:t>
      </w:r>
      <w:r w:rsidR="00B230E8">
        <w:t xml:space="preserve">is quite </w:t>
      </w:r>
      <w:r>
        <w:t>useful for both error checking and post-run summarization (e.g., for other purposes).</w:t>
      </w:r>
    </w:p>
    <w:p w14:paraId="5684B427" w14:textId="357D4CD1" w:rsidR="007E02E0" w:rsidRDefault="007E02E0" w:rsidP="00BB2C5C">
      <w:pPr>
        <w:pStyle w:val="ListParagraph"/>
        <w:numPr>
          <w:ilvl w:val="0"/>
          <w:numId w:val="34"/>
        </w:numPr>
        <w:spacing w:after="0"/>
      </w:pPr>
      <w:r>
        <w:t xml:space="preserve">If summary files for estimating growth functions </w:t>
      </w:r>
      <w:r w:rsidR="002915D4">
        <w:t>are</w:t>
      </w:r>
      <w:r>
        <w:t xml:space="preserve"> necessary </w:t>
      </w:r>
      <w:r w:rsidR="002915D4">
        <w:t>(</w:t>
      </w:r>
      <w:r>
        <w:t xml:space="preserve">and </w:t>
      </w:r>
      <w:r w:rsidR="002915D4">
        <w:t>this</w:t>
      </w:r>
      <w:r>
        <w:t xml:space="preserve"> processing option </w:t>
      </w:r>
      <w:r w:rsidR="002915D4">
        <w:t>is selected</w:t>
      </w:r>
      <w:r>
        <w:t>), FRAMBuilder will also write results to ‘</w:t>
      </w:r>
      <w:proofErr w:type="spellStart"/>
      <w:r>
        <w:t>FRAM_GrowthData</w:t>
      </w:r>
      <w:proofErr w:type="spellEnd"/>
      <w:r>
        <w:t>’;</w:t>
      </w:r>
    </w:p>
    <w:p w14:paraId="3C00236B" w14:textId="6C9B5494" w:rsidR="007E02E0" w:rsidRPr="00BC4755" w:rsidRDefault="007E02E0" w:rsidP="00BB2C5C">
      <w:pPr>
        <w:pStyle w:val="ListParagraph"/>
        <w:numPr>
          <w:ilvl w:val="0"/>
          <w:numId w:val="34"/>
        </w:numPr>
        <w:spacing w:after="0"/>
      </w:pPr>
      <w:r>
        <w:t xml:space="preserve">If </w:t>
      </w:r>
      <w:r w:rsidR="002915D4">
        <w:t>‘</w:t>
      </w:r>
      <w:r>
        <w:t>old school</w:t>
      </w:r>
      <w:r w:rsidR="002915D4">
        <w:t>’</w:t>
      </w:r>
      <w:r>
        <w:t xml:space="preserve"> outputs are needed (e.g., *.CWT files, text based process logs, etc.), the checkbox allowing for this feature will need to be reactivated</w:t>
      </w:r>
      <w:r w:rsidR="002915D4">
        <w:t xml:space="preserve"> so that these text-based calibration inputs are created</w:t>
      </w:r>
      <w:r>
        <w:t xml:space="preserve">. </w:t>
      </w:r>
    </w:p>
    <w:p w14:paraId="6C5BA53F" w14:textId="77777777" w:rsidR="00E942FB" w:rsidRDefault="00E942FB" w:rsidP="00C64E39">
      <w:pPr>
        <w:spacing w:after="0"/>
      </w:pPr>
    </w:p>
    <w:p w14:paraId="12DF58E0" w14:textId="77777777" w:rsidR="00BB2C5C" w:rsidRPr="004D1790" w:rsidRDefault="00BB2C5C" w:rsidP="004D1790">
      <w:pPr>
        <w:pStyle w:val="Subtitle"/>
      </w:pPr>
      <w:r w:rsidRPr="004D1790">
        <w:t>Running the full processing sequence</w:t>
      </w:r>
    </w:p>
    <w:p w14:paraId="1D614DF0" w14:textId="741E2F26" w:rsidR="009624B5" w:rsidRDefault="002915D4" w:rsidP="009624B5">
      <w:pPr>
        <w:spacing w:after="0"/>
      </w:pPr>
      <w:r>
        <w:t xml:space="preserve">Now, with a clear understanding of what’s needed to get data from RMIS to FRAM-CAS in a state that’s ready for processing, it’s time to actually run the program. </w:t>
      </w:r>
      <w:r w:rsidR="009624B5">
        <w:t xml:space="preserve">First, open the FRAMBuilder program (i.e., </w:t>
      </w:r>
      <w:r w:rsidR="009624B5">
        <w:lastRenderedPageBreak/>
        <w:t>run it in debugging mode once you’ve opened the VB.NET solution</w:t>
      </w:r>
      <w:r>
        <w:rPr>
          <w:rStyle w:val="FootnoteReference"/>
        </w:rPr>
        <w:footnoteReference w:id="6"/>
      </w:r>
      <w:r w:rsidR="009624B5">
        <w:t xml:space="preserve">) and connect it to your FRAM-CAS database by clicking ‘Select CWT Database’ when you reach the Welcome Screen (Figure </w:t>
      </w:r>
      <w:r w:rsidR="00EB1D9B">
        <w:t>8</w:t>
      </w:r>
      <w:r w:rsidR="009624B5">
        <w:t>.</w:t>
      </w:r>
      <w:r w:rsidR="00EB1D9B">
        <w:t>1</w:t>
      </w:r>
      <w:r w:rsidR="009624B5">
        <w:t>).</w:t>
      </w:r>
    </w:p>
    <w:p w14:paraId="38F7AB62" w14:textId="77777777" w:rsidR="009624B5" w:rsidRDefault="009624B5" w:rsidP="009624B5">
      <w:pPr>
        <w:spacing w:after="0"/>
      </w:pPr>
    </w:p>
    <w:p w14:paraId="1076951D" w14:textId="1349FDFA" w:rsidR="009624B5" w:rsidRPr="001635C4" w:rsidRDefault="009624B5" w:rsidP="009624B5">
      <w:pPr>
        <w:spacing w:after="0"/>
      </w:pPr>
      <w:r>
        <w:t xml:space="preserve">Second, once you’ve connected, click the second button (‘Select and View CWT Data’) on the welcome screen. This will take you to a form in which you’ll actually choose the specific CWT codes that you’re interested in mapping/processing for the calibration process (Figure </w:t>
      </w:r>
      <w:r w:rsidR="00EB1D9B">
        <w:t>8</w:t>
      </w:r>
      <w:r>
        <w:t>.</w:t>
      </w:r>
      <w:r w:rsidR="00EB1D9B">
        <w:t>2</w:t>
      </w:r>
      <w:r>
        <w:t>).</w:t>
      </w:r>
      <w:r w:rsidR="00EB1D9B">
        <w:t xml:space="preserve"> Upon selecting desired codes/stocks via this screen, you’ll get a chance to view raw recovery data (click ‘Import and view’ upon selecting) prior to initiating the processing sequence</w:t>
      </w:r>
      <w:r w:rsidR="002D3C68">
        <w:t xml:space="preserve"> [</w:t>
      </w:r>
      <w:r w:rsidR="002D3C68">
        <w:rPr>
          <w:i/>
        </w:rPr>
        <w:t>Note</w:t>
      </w:r>
      <w:r w:rsidR="002D3C68">
        <w:t>,</w:t>
      </w:r>
      <w:r w:rsidR="002D3C68" w:rsidRPr="002D3C68">
        <w:rPr>
          <w:i/>
        </w:rPr>
        <w:t xml:space="preserve"> this query-to-view step is rather slow (10s of seconds for a few </w:t>
      </w:r>
      <w:r w:rsidR="002A691B">
        <w:rPr>
          <w:i/>
        </w:rPr>
        <w:t>100</w:t>
      </w:r>
      <w:r w:rsidR="002D3C68" w:rsidRPr="002D3C68">
        <w:rPr>
          <w:i/>
        </w:rPr>
        <w:t>K records), because things get bogged down query-wise on the MS Access side</w:t>
      </w:r>
      <w:r w:rsidR="002A691B">
        <w:rPr>
          <w:i/>
        </w:rPr>
        <w:t>—be patient!</w:t>
      </w:r>
      <w:r w:rsidR="002D3C68">
        <w:t>]</w:t>
      </w:r>
      <w:r w:rsidR="00EB1D9B">
        <w:t xml:space="preserve">. The </w:t>
      </w:r>
      <w:r w:rsidR="007B74B6">
        <w:t>next</w:t>
      </w:r>
      <w:r w:rsidR="00EB1D9B">
        <w:t xml:space="preserve"> window (Figure 8.3)</w:t>
      </w:r>
      <w:r w:rsidR="007B74B6">
        <w:t xml:space="preserve"> will show you the raw recoveries, which are now queued for processing; click ‘Confirm selection’ to return to the main me</w:t>
      </w:r>
      <w:r w:rsidR="002D3C68">
        <w:t>n</w:t>
      </w:r>
      <w:r w:rsidR="007B74B6">
        <w:t>u</w:t>
      </w:r>
      <w:r w:rsidR="00FF6550">
        <w:t>, from where you’ll</w:t>
      </w:r>
      <w:r w:rsidR="007B74B6">
        <w:t xml:space="preserve"> </w:t>
      </w:r>
      <w:r w:rsidR="00FF6550">
        <w:t>navigate to the processing menu by clicking ‘Set Output Options and Run’ (Figure 8.1).</w:t>
      </w:r>
      <w:r w:rsidR="00EB1D9B">
        <w:t xml:space="preserve"> </w:t>
      </w:r>
    </w:p>
    <w:p w14:paraId="30432A17" w14:textId="77777777" w:rsidR="0066409C" w:rsidRPr="001635C4" w:rsidRDefault="0066409C" w:rsidP="0066409C">
      <w:pPr>
        <w:spacing w:after="0"/>
      </w:pPr>
    </w:p>
    <w:p w14:paraId="1BB282CF" w14:textId="77777777" w:rsidR="0066409C" w:rsidRDefault="009624B5" w:rsidP="00EB1D9B">
      <w:pPr>
        <w:spacing w:after="0"/>
        <w:jc w:val="center"/>
      </w:pPr>
      <w:r>
        <w:rPr>
          <w:noProof/>
        </w:rPr>
        <w:drawing>
          <wp:inline distT="0" distB="0" distL="0" distR="0" wp14:anchorId="27C1D62A" wp14:editId="5241DE00">
            <wp:extent cx="2103120" cy="243772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197" t="9460" r="23702" b="45473"/>
                    <a:stretch/>
                  </pic:blipFill>
                  <pic:spPr bwMode="auto">
                    <a:xfrm>
                      <a:off x="0" y="0"/>
                      <a:ext cx="2103120" cy="2437728"/>
                    </a:xfrm>
                    <a:prstGeom prst="rect">
                      <a:avLst/>
                    </a:prstGeom>
                    <a:ln>
                      <a:noFill/>
                    </a:ln>
                    <a:extLst>
                      <a:ext uri="{53640926-AAD7-44D8-BBD7-CCE9431645EC}">
                        <a14:shadowObscured xmlns:a14="http://schemas.microsoft.com/office/drawing/2010/main"/>
                      </a:ext>
                    </a:extLst>
                  </pic:spPr>
                </pic:pic>
              </a:graphicData>
            </a:graphic>
          </wp:inline>
        </w:drawing>
      </w:r>
    </w:p>
    <w:p w14:paraId="2A50F97F" w14:textId="77777777" w:rsidR="00EB1D9B" w:rsidRDefault="00EB1D9B" w:rsidP="0066409C">
      <w:pPr>
        <w:spacing w:after="0"/>
        <w:rPr>
          <w:b/>
        </w:rPr>
      </w:pPr>
    </w:p>
    <w:p w14:paraId="7F803CBF" w14:textId="77777777" w:rsidR="009624B5" w:rsidRDefault="009624B5" w:rsidP="0066409C">
      <w:pPr>
        <w:spacing w:after="0"/>
      </w:pPr>
      <w:r>
        <w:rPr>
          <w:b/>
        </w:rPr>
        <w:t xml:space="preserve">Figure 8.1. </w:t>
      </w:r>
      <w:r>
        <w:t>FRAMBuilder welcome screen.</w:t>
      </w:r>
      <w:r w:rsidR="00EB1D9B">
        <w:t xml:space="preserve"> Before doing anything you must select your database (upper</w:t>
      </w:r>
      <w:r w:rsidR="00C64E39">
        <w:t>most</w:t>
      </w:r>
      <w:r w:rsidR="00EB1D9B">
        <w:t xml:space="preserve"> button), from there the process follows sequentially down the list.</w:t>
      </w:r>
    </w:p>
    <w:p w14:paraId="75A773C1" w14:textId="77777777" w:rsidR="00EB1D9B" w:rsidRDefault="00EB1D9B" w:rsidP="0066409C">
      <w:pPr>
        <w:spacing w:after="0"/>
      </w:pPr>
    </w:p>
    <w:p w14:paraId="3410A36F" w14:textId="77777777" w:rsidR="00EB1D9B" w:rsidRDefault="00EB1D9B" w:rsidP="0066409C">
      <w:pPr>
        <w:spacing w:after="0"/>
      </w:pPr>
    </w:p>
    <w:p w14:paraId="7D5A9796" w14:textId="77777777" w:rsidR="00EB1D9B" w:rsidRDefault="00EB1D9B" w:rsidP="00EB1D9B">
      <w:pPr>
        <w:spacing w:after="0"/>
        <w:jc w:val="center"/>
      </w:pPr>
      <w:r>
        <w:rPr>
          <w:noProof/>
        </w:rPr>
        <w:lastRenderedPageBreak/>
        <w:drawing>
          <wp:inline distT="0" distB="0" distL="0" distR="0" wp14:anchorId="43EE908C" wp14:editId="322C2FF0">
            <wp:extent cx="5107581"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905" t="10044" r="3198" b="28869"/>
                    <a:stretch/>
                  </pic:blipFill>
                  <pic:spPr bwMode="auto">
                    <a:xfrm>
                      <a:off x="0" y="0"/>
                      <a:ext cx="5107581" cy="3017520"/>
                    </a:xfrm>
                    <a:prstGeom prst="rect">
                      <a:avLst/>
                    </a:prstGeom>
                    <a:ln>
                      <a:noFill/>
                    </a:ln>
                    <a:extLst>
                      <a:ext uri="{53640926-AAD7-44D8-BBD7-CCE9431645EC}">
                        <a14:shadowObscured xmlns:a14="http://schemas.microsoft.com/office/drawing/2010/main"/>
                      </a:ext>
                    </a:extLst>
                  </pic:spPr>
                </pic:pic>
              </a:graphicData>
            </a:graphic>
          </wp:inline>
        </w:drawing>
      </w:r>
    </w:p>
    <w:p w14:paraId="17765386" w14:textId="77777777" w:rsidR="00EB1D9B" w:rsidRDefault="00EB1D9B" w:rsidP="0066409C">
      <w:pPr>
        <w:spacing w:after="0"/>
        <w:rPr>
          <w:b/>
        </w:rPr>
      </w:pPr>
    </w:p>
    <w:p w14:paraId="316F033D" w14:textId="77777777" w:rsidR="00EB1D9B" w:rsidRDefault="00EB1D9B" w:rsidP="0066409C">
      <w:pPr>
        <w:spacing w:after="0"/>
      </w:pPr>
      <w:r w:rsidRPr="00EB1D9B">
        <w:rPr>
          <w:b/>
        </w:rPr>
        <w:t>Figure 8.</w:t>
      </w:r>
      <w:r w:rsidR="004E02C4">
        <w:rPr>
          <w:b/>
        </w:rPr>
        <w:t>2</w:t>
      </w:r>
      <w:r w:rsidRPr="00EB1D9B">
        <w:rPr>
          <w:b/>
        </w:rPr>
        <w:t>.</w:t>
      </w:r>
      <w:r>
        <w:t xml:space="preserve"> FRAMBuilder tag selection screen. Upon reaching this screen, the subset (if appropriate) of tags contained in the database desired for viewing/editing must be selected using the toggle list and ‘Load ‘</w:t>
      </w:r>
      <w:proofErr w:type="spellStart"/>
      <w:r>
        <w:t>em</w:t>
      </w:r>
      <w:proofErr w:type="spellEnd"/>
      <w:r>
        <w:t xml:space="preserve"> up’ button. Thereafter, selecting particular codes is achieved by clicking check boxes (leftmost column, ‘Include?’) or by clicking select/unselect all. Thereafter, the FRAM-CAS database will be queried for the relevant content, which you can view prior to processing.  </w:t>
      </w:r>
    </w:p>
    <w:p w14:paraId="0ADC008C" w14:textId="77777777" w:rsidR="009624B5" w:rsidRDefault="009624B5" w:rsidP="0066409C">
      <w:pPr>
        <w:spacing w:after="0"/>
      </w:pPr>
    </w:p>
    <w:p w14:paraId="350DB5FB" w14:textId="77777777" w:rsidR="009624B5" w:rsidRPr="009624B5" w:rsidRDefault="009624B5" w:rsidP="0066409C">
      <w:pPr>
        <w:spacing w:after="0"/>
        <w:rPr>
          <w:b/>
        </w:rPr>
      </w:pPr>
      <w:r w:rsidRPr="009624B5">
        <w:rPr>
          <w:b/>
        </w:rPr>
        <w:t xml:space="preserve"> </w:t>
      </w:r>
    </w:p>
    <w:p w14:paraId="6A0B1DB8" w14:textId="77777777" w:rsidR="009624B5" w:rsidRDefault="009624B5" w:rsidP="0066409C">
      <w:pPr>
        <w:spacing w:after="0"/>
      </w:pPr>
    </w:p>
    <w:p w14:paraId="47801D3F" w14:textId="77777777" w:rsidR="004E02C4" w:rsidRDefault="004E02C4" w:rsidP="004E02C4">
      <w:pPr>
        <w:spacing w:after="0"/>
        <w:jc w:val="center"/>
        <w:rPr>
          <w:b/>
        </w:rPr>
      </w:pPr>
      <w:r>
        <w:rPr>
          <w:noProof/>
        </w:rPr>
        <w:drawing>
          <wp:inline distT="0" distB="0" distL="0" distR="0" wp14:anchorId="6437E54C" wp14:editId="4F649004">
            <wp:extent cx="5053047"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251" t="21867" r="4481" b="35694"/>
                    <a:stretch/>
                  </pic:blipFill>
                  <pic:spPr bwMode="auto">
                    <a:xfrm>
                      <a:off x="0" y="0"/>
                      <a:ext cx="5053047" cy="2560320"/>
                    </a:xfrm>
                    <a:prstGeom prst="rect">
                      <a:avLst/>
                    </a:prstGeom>
                    <a:ln>
                      <a:noFill/>
                    </a:ln>
                    <a:extLst>
                      <a:ext uri="{53640926-AAD7-44D8-BBD7-CCE9431645EC}">
                        <a14:shadowObscured xmlns:a14="http://schemas.microsoft.com/office/drawing/2010/main"/>
                      </a:ext>
                    </a:extLst>
                  </pic:spPr>
                </pic:pic>
              </a:graphicData>
            </a:graphic>
          </wp:inline>
        </w:drawing>
      </w:r>
    </w:p>
    <w:p w14:paraId="18EEC7F7" w14:textId="77777777" w:rsidR="004E02C4" w:rsidRDefault="004E02C4" w:rsidP="0066409C">
      <w:pPr>
        <w:spacing w:after="0"/>
        <w:rPr>
          <w:b/>
        </w:rPr>
      </w:pPr>
    </w:p>
    <w:p w14:paraId="1B7A0C8D" w14:textId="77777777" w:rsidR="00675F45" w:rsidRDefault="004E02C4" w:rsidP="0066409C">
      <w:pPr>
        <w:spacing w:after="0"/>
      </w:pPr>
      <w:r>
        <w:rPr>
          <w:b/>
        </w:rPr>
        <w:t xml:space="preserve">Figure 8.3. </w:t>
      </w:r>
      <w:r>
        <w:t>The view/verify codes screen, a quick stop between selecting codes and moving into processing the queued dataset. You can basically click ‘Confirm Selection’ as soon as you arrive here, or peruse data to your heart’s content.</w:t>
      </w:r>
    </w:p>
    <w:p w14:paraId="34402B14" w14:textId="77777777" w:rsidR="00675F45" w:rsidRDefault="00675F45" w:rsidP="0066409C">
      <w:pPr>
        <w:spacing w:after="0"/>
      </w:pPr>
    </w:p>
    <w:p w14:paraId="1CC17E67" w14:textId="77777777" w:rsidR="00675F45" w:rsidRDefault="00675F45" w:rsidP="0066409C">
      <w:pPr>
        <w:spacing w:after="0"/>
      </w:pPr>
    </w:p>
    <w:p w14:paraId="461AEA9E" w14:textId="77777777" w:rsidR="00675F45" w:rsidRDefault="00675F45" w:rsidP="0066409C">
      <w:pPr>
        <w:spacing w:after="0"/>
      </w:pPr>
      <w:r>
        <w:t>Now you’re ready to set the specifications for the particular mapping and data processing/prep run, which you’ll do in the ‘Output Options’ form (Figure 8.4). For most runs, you’ll want to process things according to the defaults, which are already checked when the form loads. The</w:t>
      </w:r>
      <w:r w:rsidR="00374D59">
        <w:t xml:space="preserve"> output</w:t>
      </w:r>
      <w:r>
        <w:t xml:space="preserve"> options include:</w:t>
      </w:r>
    </w:p>
    <w:p w14:paraId="11A787E4" w14:textId="77777777" w:rsidR="00257D25" w:rsidRDefault="00257D25" w:rsidP="0066409C">
      <w:pPr>
        <w:spacing w:after="0"/>
      </w:pPr>
    </w:p>
    <w:p w14:paraId="6314FD28" w14:textId="77777777" w:rsidR="00257D25" w:rsidRDefault="00257D25" w:rsidP="0066409C">
      <w:pPr>
        <w:spacing w:after="0"/>
      </w:pPr>
      <w:r w:rsidRPr="00257D25">
        <w:rPr>
          <w:u w:val="single"/>
        </w:rPr>
        <w:t>Merging and Mapping Options</w:t>
      </w:r>
      <w:r>
        <w:t>:</w:t>
      </w:r>
    </w:p>
    <w:p w14:paraId="3740E4BD" w14:textId="77777777" w:rsidR="00675F45" w:rsidRDefault="00257D25" w:rsidP="00675F45">
      <w:pPr>
        <w:pStyle w:val="ListParagraph"/>
        <w:numPr>
          <w:ilvl w:val="0"/>
          <w:numId w:val="30"/>
        </w:numPr>
        <w:spacing w:after="0"/>
      </w:pPr>
      <w:r>
        <w:t>‘</w:t>
      </w:r>
      <w:r w:rsidR="00675F45">
        <w:t>Create mapped table in DB</w:t>
      </w:r>
      <w:r>
        <w:t>’</w:t>
      </w:r>
      <w:r w:rsidR="00675F45">
        <w:t xml:space="preserve"> [Default = True]. </w:t>
      </w:r>
      <w:r w:rsidR="00C64E39">
        <w:t>[note that this is in contrast to the old ‘*.CWT’ calibration file format, which can still be created using a disabled feature]</w:t>
      </w:r>
    </w:p>
    <w:p w14:paraId="4F93EE24" w14:textId="77777777" w:rsidR="00675F45" w:rsidRDefault="00257D25" w:rsidP="00675F45">
      <w:pPr>
        <w:pStyle w:val="ListParagraph"/>
        <w:numPr>
          <w:ilvl w:val="0"/>
          <w:numId w:val="30"/>
        </w:numPr>
        <w:spacing w:after="0"/>
      </w:pPr>
      <w:r>
        <w:t>‘</w:t>
      </w:r>
      <w:r w:rsidR="00675F45">
        <w:t>Merge Codes w/in BY</w:t>
      </w:r>
      <w:r>
        <w:t>’</w:t>
      </w:r>
      <w:r w:rsidR="00675F45">
        <w:t xml:space="preserve"> [Default = True].</w:t>
      </w:r>
    </w:p>
    <w:p w14:paraId="7923BFDA" w14:textId="77777777" w:rsidR="00675F45" w:rsidRDefault="00257D25" w:rsidP="00675F45">
      <w:pPr>
        <w:pStyle w:val="ListParagraph"/>
        <w:numPr>
          <w:ilvl w:val="0"/>
          <w:numId w:val="30"/>
        </w:numPr>
        <w:spacing w:after="0"/>
      </w:pPr>
      <w:r>
        <w:t>‘</w:t>
      </w:r>
      <w:r w:rsidR="00675F45">
        <w:t>Merge Codes b/n BY</w:t>
      </w:r>
      <w:r>
        <w:t>’</w:t>
      </w:r>
      <w:r w:rsidR="00675F45">
        <w:t xml:space="preserve"> [Default = True].</w:t>
      </w:r>
    </w:p>
    <w:p w14:paraId="6B841A29" w14:textId="77777777" w:rsidR="00257D25" w:rsidRDefault="00257D25" w:rsidP="00257D25">
      <w:pPr>
        <w:pStyle w:val="ListParagraph"/>
        <w:numPr>
          <w:ilvl w:val="0"/>
          <w:numId w:val="30"/>
        </w:numPr>
        <w:spacing w:after="0"/>
      </w:pPr>
      <w:r>
        <w:t xml:space="preserve">‘Use </w:t>
      </w:r>
      <w:proofErr w:type="spellStart"/>
      <w:r>
        <w:t>db</w:t>
      </w:r>
      <w:proofErr w:type="spellEnd"/>
      <w:r>
        <w:t xml:space="preserve"> </w:t>
      </w:r>
      <w:proofErr w:type="spellStart"/>
      <w:r>
        <w:t>wts</w:t>
      </w:r>
      <w:proofErr w:type="spellEnd"/>
      <w:r>
        <w:t xml:space="preserve"> + rules for w/in BY merge?’ [Default = False].</w:t>
      </w:r>
    </w:p>
    <w:p w14:paraId="45EC7C6C" w14:textId="77777777" w:rsidR="00257D25" w:rsidRDefault="00257D25" w:rsidP="00257D25">
      <w:pPr>
        <w:spacing w:after="0"/>
        <w:rPr>
          <w:u w:val="single"/>
        </w:rPr>
      </w:pPr>
    </w:p>
    <w:p w14:paraId="1C6E19DF" w14:textId="77777777" w:rsidR="00257D25" w:rsidRDefault="00257D25" w:rsidP="00257D25">
      <w:pPr>
        <w:spacing w:after="0"/>
      </w:pPr>
      <w:r w:rsidRPr="00257D25">
        <w:rPr>
          <w:u w:val="single"/>
        </w:rPr>
        <w:t>Output Format Options</w:t>
      </w:r>
      <w:r>
        <w:t>:</w:t>
      </w:r>
    </w:p>
    <w:p w14:paraId="46E3434C" w14:textId="5B31A668" w:rsidR="00675F45" w:rsidRDefault="00257D25" w:rsidP="00257D25">
      <w:pPr>
        <w:pStyle w:val="ListParagraph"/>
        <w:numPr>
          <w:ilvl w:val="0"/>
          <w:numId w:val="30"/>
        </w:numPr>
      </w:pPr>
      <w:r>
        <w:t xml:space="preserve">‘Write to database’ [Default = True]. </w:t>
      </w:r>
      <w:r w:rsidR="00D93934">
        <w:t>[Note, this should generally be left checked, perhaps even locked, as without it and the *.CWT out file format being deactivated, the mapping sequence will produce little of use]</w:t>
      </w:r>
    </w:p>
    <w:p w14:paraId="179998CC" w14:textId="63C1EB5D" w:rsidR="00257D25" w:rsidRDefault="00257D25" w:rsidP="00257D25">
      <w:pPr>
        <w:pStyle w:val="ListParagraph"/>
        <w:numPr>
          <w:ilvl w:val="0"/>
          <w:numId w:val="30"/>
        </w:numPr>
      </w:pPr>
      <w:r>
        <w:t xml:space="preserve">‘Write to </w:t>
      </w:r>
      <w:proofErr w:type="spellStart"/>
      <w:r>
        <w:t>CWTAll</w:t>
      </w:r>
      <w:proofErr w:type="spellEnd"/>
      <w:r>
        <w:t xml:space="preserve"> table’ </w:t>
      </w:r>
      <w:r w:rsidR="00D93934">
        <w:t>[Default = True]. [Note, this should generally be left checked, perhaps even locked, as without it and the *.CWT out file format being deactivated, the mapping sequence will produce little of use]</w:t>
      </w:r>
    </w:p>
    <w:p w14:paraId="7A8789F2" w14:textId="77777777" w:rsidR="00257D25" w:rsidRDefault="00257D25" w:rsidP="00974FD2">
      <w:pPr>
        <w:pStyle w:val="ListParagraph"/>
        <w:numPr>
          <w:ilvl w:val="0"/>
          <w:numId w:val="30"/>
        </w:numPr>
        <w:spacing w:after="0"/>
      </w:pPr>
      <w:r>
        <w:t xml:space="preserve"> [</w:t>
      </w:r>
      <w:r w:rsidRPr="00175419">
        <w:rPr>
          <w:b/>
          <w:u w:val="single"/>
        </w:rPr>
        <w:t>INACTIVE</w:t>
      </w:r>
      <w:r>
        <w:t>] *.CWT text file.</w:t>
      </w:r>
      <w:r w:rsidR="00C64E39">
        <w:t xml:space="preserve"> [this is the old calibration program’s preferred format]</w:t>
      </w:r>
    </w:p>
    <w:p w14:paraId="3CC3FFD3" w14:textId="77777777" w:rsidR="00257D25" w:rsidRDefault="00257D25" w:rsidP="00257D25">
      <w:pPr>
        <w:pStyle w:val="ListParagraph"/>
        <w:spacing w:after="0"/>
      </w:pPr>
    </w:p>
    <w:p w14:paraId="463A25AE" w14:textId="77777777" w:rsidR="00257D25" w:rsidRDefault="00257D25" w:rsidP="00257D25">
      <w:pPr>
        <w:spacing w:after="0"/>
      </w:pPr>
      <w:r w:rsidRPr="00257D25">
        <w:rPr>
          <w:u w:val="single"/>
        </w:rPr>
        <w:t>Other Processing Options</w:t>
      </w:r>
      <w:r>
        <w:t>:</w:t>
      </w:r>
    </w:p>
    <w:p w14:paraId="3FC470DB" w14:textId="33EAD9B6" w:rsidR="00257D25" w:rsidRDefault="00257D25" w:rsidP="00257D25">
      <w:pPr>
        <w:pStyle w:val="ListParagraph"/>
        <w:numPr>
          <w:ilvl w:val="0"/>
          <w:numId w:val="30"/>
        </w:numPr>
      </w:pPr>
      <w:r>
        <w:t>‘Include draft fisheries’ [Default = False].</w:t>
      </w:r>
      <w:r w:rsidR="00175419">
        <w:t xml:space="preserve"> [Note, this was a field we added to inventory and explore possibilities of breaking apart a handful of fisheries, e.g., 3/4/4B troll into separate 3 and 4/4B fisheries; if it’s invoked, it includes both the original fishery mapping, plus the experimental mapping]</w:t>
      </w:r>
    </w:p>
    <w:p w14:paraId="6E2A69EE" w14:textId="77777777" w:rsidR="00257D25" w:rsidRDefault="00257D25" w:rsidP="00257D25">
      <w:pPr>
        <w:pStyle w:val="ListParagraph"/>
        <w:numPr>
          <w:ilvl w:val="0"/>
          <w:numId w:val="30"/>
        </w:numPr>
      </w:pPr>
      <w:r>
        <w:t>‘Prepare length file too’ [Default = False].</w:t>
      </w:r>
    </w:p>
    <w:p w14:paraId="6C2ED0A3" w14:textId="75EC275F" w:rsidR="00257D25" w:rsidRDefault="00257D25" w:rsidP="00257D25">
      <w:pPr>
        <w:pStyle w:val="ListParagraph"/>
        <w:numPr>
          <w:ilvl w:val="0"/>
          <w:numId w:val="30"/>
        </w:numPr>
      </w:pPr>
      <w:r>
        <w:t>‘Prepare length file ONLY’ [Default = False].</w:t>
      </w:r>
      <w:r w:rsidR="00175419">
        <w:t xml:space="preserve"> [use this option if you just want to use FRAMBuilder to create summary files for estimating growth function parameters]</w:t>
      </w:r>
    </w:p>
    <w:p w14:paraId="7FAF5CB2" w14:textId="3D481C46" w:rsidR="00175419" w:rsidRDefault="00175419" w:rsidP="00175419">
      <w:r>
        <w:t>Once you’ve selected the specifications desired for the run, click ‘Create Mapped Output Files’ on the Output Options form to initiate the mapping/merging/output creation procedures described above and shift your view to the ‘</w:t>
      </w:r>
      <w:proofErr w:type="spellStart"/>
      <w:r>
        <w:t>StatusAndSummary</w:t>
      </w:r>
      <w:proofErr w:type="spellEnd"/>
      <w:r>
        <w:t>’ form screen (Figure 8.5) which may cause seizures but will continue to scroll across until the run is complete</w:t>
      </w:r>
      <w:r w:rsidR="00507363">
        <w:t>, at which point it will shift to a status of ‘Processing complete’ (Figure 8.5)</w:t>
      </w:r>
      <w:r>
        <w:t>. Note that the full processing sequence, although conceptually simple, may take several minutes when it’s run for the entire base period dataset at once</w:t>
      </w:r>
      <w:r w:rsidR="00507363">
        <w:t>; again, this is due to the slow nature of MS Access queries (of which there are multiple in this sequence) in VB.NET applications</w:t>
      </w:r>
      <w:r>
        <w:t xml:space="preserve">.  </w:t>
      </w:r>
    </w:p>
    <w:p w14:paraId="5B06DCBF" w14:textId="77777777" w:rsidR="009624B5" w:rsidRDefault="009624B5" w:rsidP="0066409C">
      <w:pPr>
        <w:spacing w:after="0"/>
      </w:pPr>
    </w:p>
    <w:p w14:paraId="314F7C01" w14:textId="77777777" w:rsidR="005A2C3A" w:rsidRDefault="005A2C3A" w:rsidP="0066409C">
      <w:pPr>
        <w:spacing w:after="0"/>
      </w:pPr>
    </w:p>
    <w:p w14:paraId="51550C6D" w14:textId="77777777" w:rsidR="00144F93" w:rsidRDefault="00144F93" w:rsidP="00144F93">
      <w:pPr>
        <w:spacing w:after="0"/>
        <w:jc w:val="center"/>
      </w:pPr>
      <w:r w:rsidRPr="00FF6550">
        <w:rPr>
          <w:noProof/>
          <w:sz w:val="24"/>
        </w:rPr>
        <w:lastRenderedPageBreak/>
        <w:drawing>
          <wp:inline distT="0" distB="0" distL="0" distR="0" wp14:anchorId="5FF5C982" wp14:editId="73407B2E">
            <wp:extent cx="4471416" cy="32918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91" t="10280" r="55271" b="20709"/>
                    <a:stretch/>
                  </pic:blipFill>
                  <pic:spPr bwMode="auto">
                    <a:xfrm>
                      <a:off x="0" y="0"/>
                      <a:ext cx="4471416" cy="3291840"/>
                    </a:xfrm>
                    <a:prstGeom prst="rect">
                      <a:avLst/>
                    </a:prstGeom>
                    <a:ln>
                      <a:noFill/>
                    </a:ln>
                    <a:extLst>
                      <a:ext uri="{53640926-AAD7-44D8-BBD7-CCE9431645EC}">
                        <a14:shadowObscured xmlns:a14="http://schemas.microsoft.com/office/drawing/2010/main"/>
                      </a:ext>
                    </a:extLst>
                  </pic:spPr>
                </pic:pic>
              </a:graphicData>
            </a:graphic>
          </wp:inline>
        </w:drawing>
      </w:r>
    </w:p>
    <w:p w14:paraId="46CA982D" w14:textId="77777777" w:rsidR="00144F93" w:rsidRDefault="00144F93" w:rsidP="0066409C">
      <w:pPr>
        <w:spacing w:after="0"/>
      </w:pPr>
    </w:p>
    <w:p w14:paraId="653CC35F" w14:textId="77777777" w:rsidR="00FF6550" w:rsidRDefault="005A2C3A" w:rsidP="007E02E0">
      <w:pPr>
        <w:spacing w:after="0"/>
      </w:pPr>
      <w:r>
        <w:rPr>
          <w:b/>
        </w:rPr>
        <w:t xml:space="preserve">Figure 8.4. </w:t>
      </w:r>
      <w:r>
        <w:t>The set output specifications screen—the last stop before creating calibration inputs.</w:t>
      </w:r>
    </w:p>
    <w:p w14:paraId="67200939" w14:textId="77777777" w:rsidR="007E02E0" w:rsidRDefault="007E02E0" w:rsidP="007E02E0">
      <w:pPr>
        <w:spacing w:after="0"/>
      </w:pPr>
    </w:p>
    <w:p w14:paraId="530EB742" w14:textId="77777777" w:rsidR="00FF6550" w:rsidRDefault="00FF6550" w:rsidP="00FF6550">
      <w:pPr>
        <w:spacing w:after="0"/>
        <w:jc w:val="center"/>
        <w:rPr>
          <w:b/>
        </w:rPr>
      </w:pPr>
      <w:r>
        <w:rPr>
          <w:noProof/>
        </w:rPr>
        <w:drawing>
          <wp:inline distT="0" distB="0" distL="0" distR="0" wp14:anchorId="0BC296B0" wp14:editId="431BA4E5">
            <wp:extent cx="3377428"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370" t="9565" r="19503" b="65704"/>
                    <a:stretch/>
                  </pic:blipFill>
                  <pic:spPr bwMode="auto">
                    <a:xfrm>
                      <a:off x="0" y="0"/>
                      <a:ext cx="3377428" cy="1645920"/>
                    </a:xfrm>
                    <a:prstGeom prst="rect">
                      <a:avLst/>
                    </a:prstGeom>
                    <a:ln>
                      <a:noFill/>
                    </a:ln>
                    <a:extLst>
                      <a:ext uri="{53640926-AAD7-44D8-BBD7-CCE9431645EC}">
                        <a14:shadowObscured xmlns:a14="http://schemas.microsoft.com/office/drawing/2010/main"/>
                      </a:ext>
                    </a:extLst>
                  </pic:spPr>
                </pic:pic>
              </a:graphicData>
            </a:graphic>
          </wp:inline>
        </w:drawing>
      </w:r>
    </w:p>
    <w:p w14:paraId="769939DD" w14:textId="77777777" w:rsidR="00FF6550" w:rsidRDefault="00FF6550" w:rsidP="0066409C">
      <w:pPr>
        <w:spacing w:after="0"/>
        <w:rPr>
          <w:b/>
        </w:rPr>
      </w:pPr>
    </w:p>
    <w:p w14:paraId="6F4DB9C9" w14:textId="77777777" w:rsidR="00FF6550" w:rsidRDefault="00FF6550" w:rsidP="00FF6550">
      <w:pPr>
        <w:spacing w:after="0"/>
        <w:jc w:val="center"/>
        <w:rPr>
          <w:b/>
        </w:rPr>
      </w:pPr>
      <w:r>
        <w:rPr>
          <w:noProof/>
        </w:rPr>
        <w:drawing>
          <wp:inline distT="0" distB="0" distL="0" distR="0" wp14:anchorId="1691BF8F" wp14:editId="1E75EE29">
            <wp:extent cx="3392279" cy="161723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19" t="17278" r="58387" b="46145"/>
                    <a:stretch/>
                  </pic:blipFill>
                  <pic:spPr bwMode="auto">
                    <a:xfrm>
                      <a:off x="0" y="0"/>
                      <a:ext cx="3393588" cy="1617860"/>
                    </a:xfrm>
                    <a:prstGeom prst="rect">
                      <a:avLst/>
                    </a:prstGeom>
                    <a:ln>
                      <a:noFill/>
                    </a:ln>
                    <a:extLst>
                      <a:ext uri="{53640926-AAD7-44D8-BBD7-CCE9431645EC}">
                        <a14:shadowObscured xmlns:a14="http://schemas.microsoft.com/office/drawing/2010/main"/>
                      </a:ext>
                    </a:extLst>
                  </pic:spPr>
                </pic:pic>
              </a:graphicData>
            </a:graphic>
          </wp:inline>
        </w:drawing>
      </w:r>
    </w:p>
    <w:p w14:paraId="13DD4072" w14:textId="77777777" w:rsidR="00FF6550" w:rsidRDefault="00FF6550" w:rsidP="0066409C">
      <w:pPr>
        <w:spacing w:after="0"/>
        <w:rPr>
          <w:b/>
        </w:rPr>
      </w:pPr>
    </w:p>
    <w:p w14:paraId="29FE0299" w14:textId="77777777" w:rsidR="005A2C3A" w:rsidRPr="00FF6550" w:rsidRDefault="00FF6550" w:rsidP="0066409C">
      <w:pPr>
        <w:spacing w:after="0"/>
      </w:pPr>
      <w:r>
        <w:rPr>
          <w:b/>
        </w:rPr>
        <w:t xml:space="preserve">Figure 8.5. </w:t>
      </w:r>
      <w:r>
        <w:t xml:space="preserve">The ‘Be Patient I’m Working’ processing screen (top panel) and what you’ll see when things are complete (bottom panel). </w:t>
      </w:r>
    </w:p>
    <w:p w14:paraId="10B66F5E" w14:textId="77777777" w:rsidR="009624B5" w:rsidRDefault="009624B5" w:rsidP="0066409C">
      <w:pPr>
        <w:spacing w:after="0"/>
      </w:pPr>
    </w:p>
    <w:p w14:paraId="0DF73706" w14:textId="77777777" w:rsidR="009624B5" w:rsidRPr="001635C4" w:rsidRDefault="009624B5" w:rsidP="0066409C">
      <w:pPr>
        <w:spacing w:after="0"/>
      </w:pPr>
    </w:p>
    <w:p w14:paraId="6006A1D7" w14:textId="77777777" w:rsidR="0066409C" w:rsidRPr="001A0676" w:rsidRDefault="0066409C" w:rsidP="00FF24F7">
      <w:pPr>
        <w:pStyle w:val="ListParagraph"/>
        <w:numPr>
          <w:ilvl w:val="0"/>
          <w:numId w:val="1"/>
        </w:numPr>
        <w:spacing w:after="0"/>
        <w:outlineLvl w:val="0"/>
        <w:rPr>
          <w:b/>
          <w:sz w:val="26"/>
          <w:szCs w:val="26"/>
        </w:rPr>
      </w:pPr>
      <w:bookmarkStart w:id="17" w:name="_Toc453861384"/>
      <w:r w:rsidRPr="001A0676">
        <w:rPr>
          <w:b/>
          <w:sz w:val="26"/>
          <w:szCs w:val="26"/>
        </w:rPr>
        <w:t>Step 6: Export data</w:t>
      </w:r>
      <w:bookmarkEnd w:id="17"/>
    </w:p>
    <w:p w14:paraId="797BABF0" w14:textId="77777777" w:rsidR="0066409C" w:rsidRPr="001635C4" w:rsidRDefault="0066409C" w:rsidP="0066409C">
      <w:pPr>
        <w:spacing w:after="0"/>
      </w:pPr>
    </w:p>
    <w:p w14:paraId="056086A6" w14:textId="3E5EA6A7" w:rsidR="0066409C" w:rsidRDefault="00D35353" w:rsidP="0066409C">
      <w:pPr>
        <w:spacing w:after="0"/>
      </w:pPr>
      <w:r>
        <w:t xml:space="preserve">Aside from generating old-format (.CWT) text files and populating the FRAM-CAS database, FRAMBuilder does produce any files extending beyond these stages. Thus, the end user must work directly within the FRAM-CAS database in order to acquire/use processing results in subsequent calibration procedures. </w:t>
      </w:r>
      <w:r w:rsidR="00D93934">
        <w:t xml:space="preserve">The </w:t>
      </w:r>
      <w:r>
        <w:t>‘FRAM-</w:t>
      </w:r>
      <w:proofErr w:type="spellStart"/>
      <w:r>
        <w:t>Out_CWTAll</w:t>
      </w:r>
      <w:proofErr w:type="spellEnd"/>
      <w:r>
        <w:t xml:space="preserve">’ </w:t>
      </w:r>
      <w:ins w:id="18" w:author="Carey, Jonathan D (DFW)" w:date="2017-06-29T11:41:00Z">
        <w:r w:rsidR="00F161A2">
          <w:t xml:space="preserve">and </w:t>
        </w:r>
      </w:ins>
      <w:ins w:id="19" w:author="Carey, Jonathan D (DFW)" w:date="2017-06-29T11:42:00Z">
        <w:r w:rsidR="00F161A2">
          <w:t>‘</w:t>
        </w:r>
        <w:proofErr w:type="spellStart"/>
        <w:r w:rsidR="00F161A2">
          <w:t>FRAM_star_CWT</w:t>
        </w:r>
        <w:proofErr w:type="spellEnd"/>
        <w:r w:rsidR="00F161A2">
          <w:t xml:space="preserve">’ </w:t>
        </w:r>
      </w:ins>
      <w:r>
        <w:t>table</w:t>
      </w:r>
      <w:ins w:id="20" w:author="Carey, Jonathan D (DFW)" w:date="2017-06-29T11:42:00Z">
        <w:r w:rsidR="00F161A2">
          <w:t>s</w:t>
        </w:r>
      </w:ins>
      <w:r>
        <w:t xml:space="preserve"> contain</w:t>
      </w:r>
      <w:del w:id="21" w:author="Carey, Jonathan D (DFW)" w:date="2017-06-29T11:42:00Z">
        <w:r w:rsidDel="00F161A2">
          <w:delText>s</w:delText>
        </w:r>
      </w:del>
      <w:r>
        <w:t xml:space="preserve"> the </w:t>
      </w:r>
      <w:r w:rsidR="00D93934">
        <w:t>primary data</w:t>
      </w:r>
      <w:del w:id="22" w:author="Carey, Jonathan D (DFW)" w:date="2017-06-29T11:42:00Z">
        <w:r w:rsidR="00D93934" w:rsidDel="00F161A2">
          <w:delText>set</w:delText>
        </w:r>
      </w:del>
      <w:r w:rsidR="00D93934">
        <w:t xml:space="preserve"> </w:t>
      </w:r>
      <w:r>
        <w:t xml:space="preserve">of interest to the Main Calibration Program. To extract </w:t>
      </w:r>
      <w:r w:rsidR="0054690D">
        <w:t>results</w:t>
      </w:r>
      <w:r>
        <w:t xml:space="preserve"> for further use, first filter </w:t>
      </w:r>
      <w:r w:rsidR="0054690D">
        <w:t xml:space="preserve">data </w:t>
      </w:r>
      <w:r>
        <w:t>on the FRAMBuilder run of interest (filter on ‘ID’ field) and simply copy-paste it into an Excel spreadsheet (or export in any format as desired). The current template format for this file is called ‘</w:t>
      </w:r>
      <w:proofErr w:type="spellStart"/>
      <w:r w:rsidR="0054690D" w:rsidRPr="0054690D">
        <w:t>Calib</w:t>
      </w:r>
      <w:ins w:id="23" w:author="Carey, Jonathan D (DFW)" w:date="2017-06-29T11:42:00Z">
        <w:r w:rsidR="00F161A2">
          <w:t>ration_CWT_</w:t>
        </w:r>
      </w:ins>
      <w:r w:rsidR="0054690D" w:rsidRPr="0054690D">
        <w:t>Inputs</w:t>
      </w:r>
      <w:proofErr w:type="spellEnd"/>
      <w:ins w:id="24" w:author="Carey, Jonathan D (DFW)" w:date="2017-06-29T11:43:00Z">
        <w:r w:rsidR="00F161A2">
          <w:t>; MM.DD.YY</w:t>
        </w:r>
      </w:ins>
      <w:del w:id="25" w:author="Carey, Jonathan D (DFW)" w:date="2017-06-29T11:43:00Z">
        <w:r w:rsidR="0054690D" w:rsidRPr="0054690D" w:rsidDel="00F161A2">
          <w:delText>_May262016</w:delText>
        </w:r>
      </w:del>
      <w:r w:rsidR="0054690D" w:rsidRPr="0054690D">
        <w:t>.xlsx</w:t>
      </w:r>
      <w:r>
        <w:t>’ and includes a few notes about the post-processing steps needed to duplicate stocks (surrogates, etc.) so that it can be added to the Main Calibration Program’s database. Otherwise, further review of processing results can be achieved by looking at the raw recovery level (‘</w:t>
      </w:r>
      <w:proofErr w:type="spellStart"/>
      <w:r>
        <w:t>CWDBRecovery</w:t>
      </w:r>
      <w:proofErr w:type="spellEnd"/>
      <w:r>
        <w:t>’ table) or by viewing mapped code-, merged-within-BY-, or merged-across-broods-specific results in the ‘</w:t>
      </w:r>
      <w:proofErr w:type="spellStart"/>
      <w:r>
        <w:t>FRAM_star_CWT</w:t>
      </w:r>
      <w:proofErr w:type="spellEnd"/>
      <w:r>
        <w:t>’, which correspond to the pieces that have been rolled up into the final composite ‘FRAM-Out-</w:t>
      </w:r>
      <w:proofErr w:type="spellStart"/>
      <w:r>
        <w:t>CWTAll</w:t>
      </w:r>
      <w:proofErr w:type="spellEnd"/>
      <w:r>
        <w:t>’ table. Beyond these components, the length-at-age prep (‘</w:t>
      </w:r>
      <w:proofErr w:type="spellStart"/>
      <w:r>
        <w:t>FRAM_GrowthData</w:t>
      </w:r>
      <w:proofErr w:type="spellEnd"/>
      <w:r>
        <w:t xml:space="preserve">’) file can be exported for further processing/review in </w:t>
      </w:r>
      <w:r w:rsidR="00490C59">
        <w:t>Excel, R, etc.</w:t>
      </w:r>
    </w:p>
    <w:p w14:paraId="46099458" w14:textId="77777777" w:rsidR="00490C59" w:rsidRPr="001635C4" w:rsidRDefault="00490C59" w:rsidP="0066409C">
      <w:pPr>
        <w:spacing w:after="0"/>
      </w:pPr>
    </w:p>
    <w:p w14:paraId="631A34AB" w14:textId="77777777" w:rsidR="0066409C" w:rsidRPr="001635C4" w:rsidRDefault="0066409C" w:rsidP="0066409C">
      <w:pPr>
        <w:spacing w:after="0"/>
      </w:pPr>
    </w:p>
    <w:p w14:paraId="7F635DF5" w14:textId="591EE419" w:rsidR="0066409C"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26" w:name="_Toc453861385"/>
      <w:proofErr w:type="spellStart"/>
      <w:r w:rsidR="0066409C" w:rsidRPr="001A0676">
        <w:rPr>
          <w:b/>
          <w:sz w:val="26"/>
          <w:szCs w:val="26"/>
        </w:rPr>
        <w:t>FRAMBuilder</w:t>
      </w:r>
      <w:r w:rsidR="00150326">
        <w:rPr>
          <w:b/>
          <w:sz w:val="26"/>
          <w:szCs w:val="26"/>
        </w:rPr>
        <w:t>’s</w:t>
      </w:r>
      <w:proofErr w:type="spellEnd"/>
      <w:r w:rsidR="00150326">
        <w:rPr>
          <w:b/>
          <w:sz w:val="26"/>
          <w:szCs w:val="26"/>
        </w:rPr>
        <w:t xml:space="preserve"> growth function input file preparation </w:t>
      </w:r>
      <w:r w:rsidR="0066409C" w:rsidRPr="001A0676">
        <w:rPr>
          <w:b/>
          <w:sz w:val="26"/>
          <w:szCs w:val="26"/>
        </w:rPr>
        <w:t>feature</w:t>
      </w:r>
      <w:bookmarkEnd w:id="26"/>
    </w:p>
    <w:p w14:paraId="2218780B" w14:textId="77777777" w:rsidR="0066409C" w:rsidRPr="001635C4" w:rsidRDefault="0066409C" w:rsidP="0066409C">
      <w:pPr>
        <w:spacing w:after="0"/>
      </w:pPr>
    </w:p>
    <w:p w14:paraId="258267E5" w14:textId="77777777" w:rsidR="0006583F" w:rsidRDefault="00150326" w:rsidP="0066409C">
      <w:pPr>
        <w:spacing w:after="0"/>
      </w:pPr>
      <w:r>
        <w:t>In addition to creating input files for the Main Calibration Program, FRAMBuilder also has the ability to prepare files for use in estimating the model’s stock-specific von Bertalanffy growth functions (VBGFs). The approach used to estimate VBGF parameters requires (1) that fish lengths are standardized to a particular format (i.e., fork length), (2)</w:t>
      </w:r>
      <w:r w:rsidR="0006583F">
        <w:t xml:space="preserve"> an estimate of a fish’s age in months (not FRAM age) at the time of recovery, and (3) knowledge of size limit regulations for fishery-dependent recoveries, for each individual CWT recovery for which length has been measured. The first two requirements are fulfilled through a series of calculations/processing rules in code, whereas the latter is achieved through the help of an addition database table (</w:t>
      </w:r>
      <w:proofErr w:type="spellStart"/>
      <w:r w:rsidR="0006583F">
        <w:t>FRAM_SizeLimits</w:t>
      </w:r>
      <w:proofErr w:type="spellEnd"/>
      <w:r w:rsidR="0006583F">
        <w:t xml:space="preserve">) that is populated with the historic series of size limits for </w:t>
      </w:r>
      <w:proofErr w:type="gramStart"/>
      <w:r w:rsidR="0006583F">
        <w:t>a each</w:t>
      </w:r>
      <w:proofErr w:type="gramEnd"/>
      <w:r w:rsidR="0006583F">
        <w:t xml:space="preserve"> time/area/run year fishery stratum. Because item #3 also has a mapping dependency (i.e., length limit in fishery), these processing steps are also implemented within the ‘</w:t>
      </w:r>
      <w:proofErr w:type="spellStart"/>
      <w:r w:rsidR="0006583F">
        <w:t>BGworker_output_DoWork</w:t>
      </w:r>
      <w:proofErr w:type="spellEnd"/>
      <w:r w:rsidR="0006583F">
        <w:t>’ subroutine in ‘</w:t>
      </w:r>
      <w:proofErr w:type="spellStart"/>
      <w:r w:rsidR="0006583F">
        <w:t>OutputOptions.vb</w:t>
      </w:r>
      <w:proofErr w:type="spellEnd"/>
      <w:r w:rsidR="0006583F">
        <w:t xml:space="preserve">’. </w:t>
      </w:r>
    </w:p>
    <w:p w14:paraId="09F89102" w14:textId="77777777" w:rsidR="0006583F" w:rsidRDefault="0006583F" w:rsidP="0066409C">
      <w:pPr>
        <w:spacing w:after="0"/>
      </w:pPr>
    </w:p>
    <w:p w14:paraId="1FC1F12D" w14:textId="16D87B22" w:rsidR="0001195B" w:rsidRPr="001635C4" w:rsidRDefault="0006583F" w:rsidP="0066409C">
      <w:pPr>
        <w:spacing w:after="0"/>
      </w:pPr>
      <w:r>
        <w:t xml:space="preserve">For further detail on the analysis methods, etc., refer to the PFMC analysis review document at </w:t>
      </w:r>
      <w:hyperlink r:id="rId27" w:history="1">
        <w:r w:rsidRPr="00150326">
          <w:rPr>
            <w:rStyle w:val="Hyperlink"/>
            <w:sz w:val="20"/>
          </w:rPr>
          <w:t>http://www.pcouncil.org/wp-content/uploads/2015/10/D2_Att2_FRAM_Growth_Meth_Nov2015BB.pdf</w:t>
        </w:r>
      </w:hyperlink>
      <w:r>
        <w:t>.</w:t>
      </w:r>
    </w:p>
    <w:p w14:paraId="6E4E0125" w14:textId="77777777" w:rsidR="00FF24F7" w:rsidRPr="001635C4" w:rsidRDefault="00FF24F7" w:rsidP="00FF24F7">
      <w:pPr>
        <w:spacing w:after="0"/>
      </w:pPr>
    </w:p>
    <w:p w14:paraId="418ED251" w14:textId="77777777" w:rsidR="00FF24F7" w:rsidRPr="001635C4" w:rsidRDefault="00FF24F7" w:rsidP="00FF24F7">
      <w:pPr>
        <w:spacing w:after="0"/>
      </w:pPr>
    </w:p>
    <w:p w14:paraId="1F273A3B" w14:textId="77777777" w:rsidR="00FF24F7"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27" w:name="_Toc453861386"/>
      <w:r w:rsidRPr="001A0676">
        <w:rPr>
          <w:b/>
          <w:sz w:val="26"/>
          <w:szCs w:val="26"/>
        </w:rPr>
        <w:t>Limitations to FRAMBuilder and opportunities for enhancement</w:t>
      </w:r>
      <w:bookmarkEnd w:id="27"/>
    </w:p>
    <w:p w14:paraId="3EF1A3E1" w14:textId="77777777" w:rsidR="00FF24F7" w:rsidRPr="001635C4" w:rsidRDefault="00FF24F7" w:rsidP="00FF24F7">
      <w:pPr>
        <w:spacing w:after="0"/>
      </w:pPr>
    </w:p>
    <w:p w14:paraId="202D77C0" w14:textId="77777777" w:rsidR="00585139" w:rsidRDefault="00585139" w:rsidP="00FF24F7">
      <w:pPr>
        <w:spacing w:after="0"/>
      </w:pPr>
      <w:r>
        <w:lastRenderedPageBreak/>
        <w:t xml:space="preserve">Like any program that’s been designed to automate and streamline an unwieldy and complex data processing task that necessarily requires some expert oversight and occasional ad hoc revisions, FRAMBuilder is far from a distributable, production-grade program. Rather, it’s a tool for streamlining one of the more cumbersome tasks that the BP calibration team has to complete in order to create a new base period dataset. Accordingly, there are (and will always be) opportunities for enhancing the program, both in basic ways that pertain to its current structure/algorithms and through the addition of new/different processing features.  A few low-hanging fruits that may be worth considering are: </w:t>
      </w:r>
    </w:p>
    <w:p w14:paraId="43754F85" w14:textId="77777777" w:rsidR="00585139" w:rsidRDefault="00585139" w:rsidP="00FF24F7">
      <w:pPr>
        <w:spacing w:after="0"/>
      </w:pPr>
    </w:p>
    <w:p w14:paraId="57C8D750" w14:textId="43D35B27" w:rsidR="00585139" w:rsidRDefault="00585139" w:rsidP="00585139">
      <w:pPr>
        <w:pStyle w:val="ListParagraph"/>
        <w:numPr>
          <w:ilvl w:val="0"/>
          <w:numId w:val="36"/>
        </w:numPr>
        <w:spacing w:after="0"/>
      </w:pPr>
      <w:r>
        <w:t>Offer a means to do some of the post-processing required to replicate ‘FRAM-</w:t>
      </w:r>
      <w:proofErr w:type="spellStart"/>
      <w:r>
        <w:t>OUT_CWTAll</w:t>
      </w:r>
      <w:proofErr w:type="spellEnd"/>
      <w:r>
        <w:t xml:space="preserve">’ </w:t>
      </w:r>
      <w:r w:rsidR="00042CC5">
        <w:t xml:space="preserve">content for some stocks </w:t>
      </w:r>
      <w:r>
        <w:t xml:space="preserve">as required </w:t>
      </w:r>
      <w:r w:rsidR="00042CC5">
        <w:t>for surrogate or other purposes (e.g., NF Nooksack for both SF and NF; also in surrogate cases; see Appendix C for more on these).</w:t>
      </w:r>
    </w:p>
    <w:p w14:paraId="0DEE23D3" w14:textId="77777777" w:rsidR="00042CC5" w:rsidRDefault="00042CC5" w:rsidP="00585139">
      <w:pPr>
        <w:pStyle w:val="ListParagraph"/>
        <w:numPr>
          <w:ilvl w:val="0"/>
          <w:numId w:val="36"/>
        </w:numPr>
        <w:spacing w:after="0"/>
      </w:pPr>
      <w:r>
        <w:t>Automate, to the extent possible, the processing required to split 7BCD Net data into treaty and non-treaty components; the current external procedure, although straightforward, opens the door to errors and is easy to forget if new databases are being updated/created. This workflow could be modeled after the companion spreadsheet described in Appendix C.</w:t>
      </w:r>
    </w:p>
    <w:p w14:paraId="0C778329" w14:textId="77777777" w:rsidR="00042CC5" w:rsidRDefault="00042CC5" w:rsidP="00585139">
      <w:pPr>
        <w:pStyle w:val="ListParagraph"/>
        <w:numPr>
          <w:ilvl w:val="0"/>
          <w:numId w:val="36"/>
        </w:numPr>
        <w:spacing w:after="0"/>
      </w:pPr>
      <w:r>
        <w:t>Automate the development of ‘user-suppled’ weights for within BY merging; as described in Appendix C in the case of Skagit spring fingerlings and yearlings, the process is more complicated than one might think (i.e., you’re working backwards to determine needed weights/scalars to achieve a target 50:50 representation in CWT recoveries).</w:t>
      </w:r>
    </w:p>
    <w:p w14:paraId="1FCF434C" w14:textId="77777777" w:rsidR="00042CC5" w:rsidRDefault="00042CC5" w:rsidP="00042CC5">
      <w:pPr>
        <w:spacing w:after="0"/>
      </w:pPr>
    </w:p>
    <w:p w14:paraId="717BC1F9" w14:textId="69ACC104" w:rsidR="00042CC5" w:rsidRDefault="00042CC5" w:rsidP="00042CC5">
      <w:pPr>
        <w:spacing w:after="0"/>
      </w:pPr>
      <w:r>
        <w:t>Beyond these minor enhancements, IF calibration becomes a routine/updateable process, some bigger-picture enhancements worthy of consideration are:</w:t>
      </w:r>
    </w:p>
    <w:p w14:paraId="18D2CA6F" w14:textId="77777777" w:rsidR="00042CC5" w:rsidRDefault="00042CC5" w:rsidP="00042CC5">
      <w:pPr>
        <w:spacing w:after="0"/>
      </w:pPr>
    </w:p>
    <w:p w14:paraId="3AB7C988" w14:textId="1970516F" w:rsidR="00042CC5" w:rsidRDefault="00042CC5" w:rsidP="00042CC5">
      <w:pPr>
        <w:pStyle w:val="ListParagraph"/>
        <w:numPr>
          <w:ilvl w:val="0"/>
          <w:numId w:val="37"/>
        </w:numPr>
        <w:spacing w:after="0"/>
      </w:pPr>
      <w:r>
        <w:t xml:space="preserve">(higher priority) Update the FRAM to CAS linkage so that FRAMBuilder is not stuck in static ‘old CTC’ [2013] fishery mappings; this could be achieved in a number of ways, ranging from </w:t>
      </w:r>
      <w:r w:rsidR="002C7578">
        <w:t xml:space="preserve">relatively </w:t>
      </w:r>
      <w:r>
        <w:t>simple</w:t>
      </w:r>
      <w:r w:rsidR="002C7578">
        <w:t xml:space="preserve"> (e.g., update crosswalk table) to more complicated (e.g., integrating </w:t>
      </w:r>
      <w:proofErr w:type="spellStart"/>
      <w:r w:rsidR="002C7578">
        <w:t>CAS.exe’s</w:t>
      </w:r>
      <w:proofErr w:type="spellEnd"/>
      <w:r w:rsidR="002C7578">
        <w:t xml:space="preserve"> parsing/mapping code directly into FRAMBuilder to ‘cut out the middle man’); the former probably makes the most sense so that annually developed auxiliaries are readily usable in the FRAMBuilder workflow. </w:t>
      </w:r>
      <w:r>
        <w:t xml:space="preserve">(see also Appendix C notes on this subject) </w:t>
      </w:r>
    </w:p>
    <w:p w14:paraId="2F70AA58" w14:textId="58DF29A9" w:rsidR="0025725A" w:rsidRDefault="00042CC5" w:rsidP="00042CC5">
      <w:pPr>
        <w:pStyle w:val="ListParagraph"/>
        <w:numPr>
          <w:ilvl w:val="0"/>
          <w:numId w:val="37"/>
        </w:numPr>
        <w:spacing w:after="0"/>
      </w:pPr>
      <w:r>
        <w:t xml:space="preserve">(low priority, given </w:t>
      </w:r>
      <w:r w:rsidR="002C7578">
        <w:t xml:space="preserve">how infrequently </w:t>
      </w:r>
      <w:r>
        <w:t xml:space="preserve">calibrations occur) </w:t>
      </w:r>
      <w:r w:rsidR="0025725A">
        <w:t xml:space="preserve">Marry </w:t>
      </w:r>
      <w:r>
        <w:t xml:space="preserve">FRAMBuilder </w:t>
      </w:r>
      <w:r w:rsidR="0025725A">
        <w:t xml:space="preserve">directly to </w:t>
      </w:r>
      <w:r>
        <w:t>the Main Calibration Program and the FRAM-CAS content to the Calibration Database’s architecture (or the reverse). This would streamline things on the implementation front, which may not be a huge priority since calibrations occur infrequently.</w:t>
      </w:r>
    </w:p>
    <w:p w14:paraId="6D9150F1" w14:textId="2DB4052F" w:rsidR="002C7578" w:rsidRDefault="002C7578" w:rsidP="00042CC5">
      <w:pPr>
        <w:pStyle w:val="ListParagraph"/>
        <w:numPr>
          <w:ilvl w:val="0"/>
          <w:numId w:val="37"/>
        </w:numPr>
        <w:spacing w:after="0"/>
      </w:pPr>
      <w:r>
        <w:t>(low priority, given how infrequently calibrations occur) Identify ways (MS Access query structure, program architecture, or otherwise) to speed the program up. As noted previously, this isn’t worth losing much sleep since it’s not THAT slow in the grand scheme and calibrations occur intermittently at best. But something to ponder anyway…</w:t>
      </w:r>
    </w:p>
    <w:p w14:paraId="463F7702" w14:textId="77777777" w:rsidR="00CB3EE6" w:rsidRDefault="00CB3EE6">
      <w:pPr>
        <w:rPr>
          <w:b/>
        </w:rPr>
      </w:pPr>
      <w:r>
        <w:rPr>
          <w:b/>
        </w:rPr>
        <w:br w:type="page"/>
      </w:r>
    </w:p>
    <w:p w14:paraId="0BC5653E" w14:textId="77777777" w:rsidR="00CB3EE6" w:rsidRPr="001635C4" w:rsidRDefault="00CB3EE6" w:rsidP="00CB3EE6">
      <w:pPr>
        <w:spacing w:after="0"/>
        <w:outlineLvl w:val="0"/>
        <w:rPr>
          <w:b/>
        </w:rPr>
      </w:pPr>
      <w:bookmarkStart w:id="28" w:name="_Toc453861387"/>
      <w:r w:rsidRPr="001635C4">
        <w:rPr>
          <w:b/>
        </w:rPr>
        <w:lastRenderedPageBreak/>
        <w:t xml:space="preserve">Appendix A. </w:t>
      </w:r>
      <w:r>
        <w:rPr>
          <w:b/>
        </w:rPr>
        <w:t>CTC Filter Database Recoveries Query Details/notes</w:t>
      </w:r>
      <w:bookmarkEnd w:id="28"/>
    </w:p>
    <w:p w14:paraId="2EC9A303" w14:textId="77777777" w:rsidR="0056378E" w:rsidRDefault="0056378E" w:rsidP="005A11D0">
      <w:pPr>
        <w:spacing w:after="0"/>
        <w:rPr>
          <w:sz w:val="20"/>
          <w:szCs w:val="20"/>
        </w:rPr>
      </w:pPr>
    </w:p>
    <w:p w14:paraId="087F795E" w14:textId="77777777" w:rsidR="005A11D0" w:rsidRPr="000335F1" w:rsidRDefault="005A11D0" w:rsidP="005A11D0">
      <w:pPr>
        <w:spacing w:after="0"/>
        <w:rPr>
          <w:sz w:val="18"/>
          <w:szCs w:val="20"/>
        </w:rPr>
      </w:pPr>
      <w:r w:rsidRPr="000335F1">
        <w:rPr>
          <w:sz w:val="18"/>
          <w:szCs w:val="20"/>
        </w:rPr>
        <w:t xml:space="preserve">SELECT </w:t>
      </w:r>
      <w:proofErr w:type="spellStart"/>
      <w:r w:rsidRPr="000335F1">
        <w:rPr>
          <w:sz w:val="18"/>
          <w:szCs w:val="20"/>
        </w:rPr>
        <w:t>RECOVERIES.recovery_id</w:t>
      </w:r>
      <w:proofErr w:type="spellEnd"/>
      <w:r w:rsidRPr="000335F1">
        <w:rPr>
          <w:sz w:val="18"/>
          <w:szCs w:val="20"/>
        </w:rPr>
        <w:t xml:space="preserve">, </w:t>
      </w:r>
      <w:proofErr w:type="spellStart"/>
      <w:r w:rsidRPr="000335F1">
        <w:rPr>
          <w:sz w:val="18"/>
          <w:szCs w:val="20"/>
        </w:rPr>
        <w:t>RECOVERIES.recovery_date</w:t>
      </w:r>
      <w:proofErr w:type="spellEnd"/>
      <w:r w:rsidRPr="000335F1">
        <w:rPr>
          <w:sz w:val="18"/>
          <w:szCs w:val="20"/>
        </w:rPr>
        <w:t xml:space="preserve">, </w:t>
      </w:r>
      <w:proofErr w:type="spellStart"/>
      <w:r w:rsidRPr="000335F1">
        <w:rPr>
          <w:sz w:val="18"/>
          <w:szCs w:val="20"/>
        </w:rPr>
        <w:t>RECOVERIES.period_type</w:t>
      </w:r>
      <w:proofErr w:type="spellEnd"/>
      <w:r w:rsidRPr="000335F1">
        <w:rPr>
          <w:sz w:val="18"/>
          <w:szCs w:val="20"/>
        </w:rPr>
        <w:t xml:space="preserve">, </w:t>
      </w:r>
      <w:proofErr w:type="spellStart"/>
      <w:r w:rsidRPr="000335F1">
        <w:rPr>
          <w:sz w:val="18"/>
          <w:szCs w:val="20"/>
        </w:rPr>
        <w:t>RECOVERIES.period</w:t>
      </w:r>
      <w:proofErr w:type="spellEnd"/>
      <w:r w:rsidRPr="000335F1">
        <w:rPr>
          <w:sz w:val="18"/>
          <w:szCs w:val="20"/>
        </w:rPr>
        <w:t xml:space="preserve">, </w:t>
      </w:r>
      <w:proofErr w:type="spellStart"/>
      <w:r w:rsidRPr="000335F1">
        <w:rPr>
          <w:sz w:val="18"/>
          <w:szCs w:val="20"/>
        </w:rPr>
        <w:t>RECOVERIES.species</w:t>
      </w:r>
      <w:proofErr w:type="spellEnd"/>
      <w:r w:rsidRPr="000335F1">
        <w:rPr>
          <w:sz w:val="18"/>
          <w:szCs w:val="20"/>
        </w:rPr>
        <w:t xml:space="preserve">, </w:t>
      </w:r>
      <w:proofErr w:type="spellStart"/>
      <w:r w:rsidRPr="000335F1">
        <w:rPr>
          <w:sz w:val="18"/>
          <w:szCs w:val="20"/>
        </w:rPr>
        <w:t>RECOVERIES.sex</w:t>
      </w:r>
      <w:proofErr w:type="spellEnd"/>
      <w:r w:rsidRPr="000335F1">
        <w:rPr>
          <w:sz w:val="18"/>
          <w:szCs w:val="20"/>
        </w:rPr>
        <w:t xml:space="preserve">, </w:t>
      </w:r>
      <w:proofErr w:type="spellStart"/>
      <w:r w:rsidRPr="000335F1">
        <w:rPr>
          <w:sz w:val="18"/>
          <w:szCs w:val="20"/>
        </w:rPr>
        <w:t>RECOVERIES.length</w:t>
      </w:r>
      <w:proofErr w:type="spellEnd"/>
      <w:r w:rsidRPr="000335F1">
        <w:rPr>
          <w:sz w:val="18"/>
          <w:szCs w:val="20"/>
        </w:rPr>
        <w:t xml:space="preserve">, </w:t>
      </w:r>
      <w:proofErr w:type="spellStart"/>
      <w:r w:rsidRPr="000335F1">
        <w:rPr>
          <w:sz w:val="18"/>
          <w:szCs w:val="20"/>
        </w:rPr>
        <w:t>RECOVERIES.length_code</w:t>
      </w:r>
      <w:proofErr w:type="spellEnd"/>
      <w:r w:rsidRPr="000335F1">
        <w:rPr>
          <w:sz w:val="18"/>
          <w:szCs w:val="20"/>
        </w:rPr>
        <w:t xml:space="preserve">, </w:t>
      </w:r>
      <w:proofErr w:type="spellStart"/>
      <w:r w:rsidRPr="000335F1">
        <w:rPr>
          <w:sz w:val="18"/>
          <w:szCs w:val="20"/>
        </w:rPr>
        <w:t>RECOVERIES.tag_code</w:t>
      </w:r>
      <w:proofErr w:type="spellEnd"/>
      <w:r w:rsidRPr="000335F1">
        <w:rPr>
          <w:sz w:val="18"/>
          <w:szCs w:val="20"/>
        </w:rPr>
        <w:t xml:space="preserve">, </w:t>
      </w:r>
      <w:proofErr w:type="spellStart"/>
      <w:r w:rsidRPr="000335F1">
        <w:rPr>
          <w:sz w:val="18"/>
          <w:szCs w:val="20"/>
        </w:rPr>
        <w:t>RECOVERIES.tag_status</w:t>
      </w:r>
      <w:proofErr w:type="spellEnd"/>
      <w:r w:rsidRPr="000335F1">
        <w:rPr>
          <w:sz w:val="18"/>
          <w:szCs w:val="20"/>
        </w:rPr>
        <w:t xml:space="preserve">, </w:t>
      </w:r>
      <w:proofErr w:type="spellStart"/>
      <w:r w:rsidRPr="000335F1">
        <w:rPr>
          <w:sz w:val="18"/>
          <w:szCs w:val="20"/>
        </w:rPr>
        <w:t>RECOVERIES.estimation_level</w:t>
      </w:r>
      <w:proofErr w:type="spellEnd"/>
      <w:r w:rsidRPr="000335F1">
        <w:rPr>
          <w:sz w:val="18"/>
          <w:szCs w:val="20"/>
        </w:rPr>
        <w:t xml:space="preserve">, </w:t>
      </w:r>
      <w:proofErr w:type="spellStart"/>
      <w:r w:rsidRPr="000335F1">
        <w:rPr>
          <w:sz w:val="18"/>
          <w:szCs w:val="20"/>
        </w:rPr>
        <w:t>RECOVERIES.recovery_location_code</w:t>
      </w:r>
      <w:proofErr w:type="spellEnd"/>
      <w:r w:rsidRPr="000335F1">
        <w:rPr>
          <w:sz w:val="18"/>
          <w:szCs w:val="20"/>
        </w:rPr>
        <w:t xml:space="preserve">, </w:t>
      </w:r>
      <w:proofErr w:type="spellStart"/>
      <w:r w:rsidRPr="000335F1">
        <w:rPr>
          <w:sz w:val="18"/>
          <w:szCs w:val="20"/>
        </w:rPr>
        <w:t>RECOVERIES.fishery</w:t>
      </w:r>
      <w:proofErr w:type="spellEnd"/>
      <w:r w:rsidRPr="000335F1">
        <w:rPr>
          <w:sz w:val="18"/>
          <w:szCs w:val="20"/>
        </w:rPr>
        <w:t xml:space="preserve">, </w:t>
      </w:r>
      <w:proofErr w:type="spellStart"/>
      <w:r w:rsidRPr="000335F1">
        <w:rPr>
          <w:sz w:val="18"/>
          <w:szCs w:val="20"/>
        </w:rPr>
        <w:t>RECOVERIES.estimated_number</w:t>
      </w:r>
      <w:proofErr w:type="spellEnd"/>
      <w:r w:rsidRPr="000335F1">
        <w:rPr>
          <w:sz w:val="18"/>
          <w:szCs w:val="20"/>
        </w:rPr>
        <w:t xml:space="preserve">, </w:t>
      </w:r>
      <w:proofErr w:type="spellStart"/>
      <w:r w:rsidRPr="000335F1">
        <w:rPr>
          <w:sz w:val="18"/>
          <w:szCs w:val="20"/>
        </w:rPr>
        <w:t>RECOVERIES.sample_type</w:t>
      </w:r>
      <w:proofErr w:type="spellEnd"/>
      <w:r w:rsidRPr="000335F1">
        <w:rPr>
          <w:sz w:val="18"/>
          <w:szCs w:val="20"/>
        </w:rPr>
        <w:t xml:space="preserve">, </w:t>
      </w:r>
      <w:proofErr w:type="spellStart"/>
      <w:r w:rsidRPr="000335F1">
        <w:rPr>
          <w:sz w:val="18"/>
          <w:szCs w:val="20"/>
        </w:rPr>
        <w:t>RECOVERIES.run_year</w:t>
      </w:r>
      <w:proofErr w:type="spellEnd"/>
      <w:r w:rsidRPr="000335F1">
        <w:rPr>
          <w:sz w:val="18"/>
          <w:szCs w:val="20"/>
        </w:rPr>
        <w:t xml:space="preserve">, </w:t>
      </w:r>
      <w:proofErr w:type="spellStart"/>
      <w:r w:rsidRPr="000335F1">
        <w:rPr>
          <w:sz w:val="18"/>
          <w:szCs w:val="20"/>
        </w:rPr>
        <w:t>RECOVERIES.recorded_mark</w:t>
      </w:r>
      <w:proofErr w:type="spellEnd"/>
      <w:r w:rsidRPr="000335F1">
        <w:rPr>
          <w:sz w:val="18"/>
          <w:szCs w:val="20"/>
        </w:rPr>
        <w:t xml:space="preserve">, </w:t>
      </w:r>
      <w:proofErr w:type="spellStart"/>
      <w:r w:rsidRPr="000335F1">
        <w:rPr>
          <w:sz w:val="18"/>
          <w:szCs w:val="20"/>
        </w:rPr>
        <w:t>RECOVERIES.catch_sample_id</w:t>
      </w:r>
      <w:proofErr w:type="spellEnd"/>
      <w:r w:rsidRPr="000335F1">
        <w:rPr>
          <w:sz w:val="18"/>
          <w:szCs w:val="20"/>
        </w:rPr>
        <w:t xml:space="preserve">, </w:t>
      </w:r>
      <w:proofErr w:type="spellStart"/>
      <w:r w:rsidRPr="000335F1">
        <w:rPr>
          <w:sz w:val="18"/>
          <w:szCs w:val="20"/>
        </w:rPr>
        <w:t>RECOVERIES.detection_method</w:t>
      </w:r>
      <w:proofErr w:type="spellEnd"/>
      <w:r w:rsidRPr="000335F1">
        <w:rPr>
          <w:sz w:val="18"/>
          <w:szCs w:val="20"/>
        </w:rPr>
        <w:t xml:space="preserve">, </w:t>
      </w:r>
      <w:proofErr w:type="spellStart"/>
      <w:r w:rsidRPr="000335F1">
        <w:rPr>
          <w:sz w:val="18"/>
          <w:szCs w:val="20"/>
        </w:rPr>
        <w:t>RECOVERIES.reporting_agency</w:t>
      </w:r>
      <w:proofErr w:type="spellEnd"/>
    </w:p>
    <w:p w14:paraId="1D5FC55F" w14:textId="77777777" w:rsidR="005A11D0" w:rsidRPr="000335F1" w:rsidRDefault="005A11D0" w:rsidP="005A11D0">
      <w:pPr>
        <w:spacing w:after="0"/>
        <w:rPr>
          <w:sz w:val="18"/>
          <w:szCs w:val="20"/>
        </w:rPr>
      </w:pPr>
      <w:r w:rsidRPr="000335F1">
        <w:rPr>
          <w:sz w:val="18"/>
          <w:szCs w:val="20"/>
        </w:rPr>
        <w:t xml:space="preserve">FROM RECOVERIES INNER JOIN STKCDS ON </w:t>
      </w:r>
      <w:proofErr w:type="spellStart"/>
      <w:r w:rsidRPr="000335F1">
        <w:rPr>
          <w:sz w:val="18"/>
          <w:szCs w:val="20"/>
        </w:rPr>
        <w:t>RECOVERIES.tag_code</w:t>
      </w:r>
      <w:proofErr w:type="spellEnd"/>
      <w:r w:rsidRPr="000335F1">
        <w:rPr>
          <w:sz w:val="18"/>
          <w:szCs w:val="20"/>
        </w:rPr>
        <w:t xml:space="preserve"> = STKCDS.CODE</w:t>
      </w:r>
    </w:p>
    <w:p w14:paraId="7E238627" w14:textId="77777777" w:rsidR="005A11D0" w:rsidRPr="000335F1" w:rsidRDefault="005A11D0" w:rsidP="005A11D0">
      <w:pPr>
        <w:spacing w:after="0"/>
        <w:rPr>
          <w:i/>
          <w:sz w:val="18"/>
          <w:szCs w:val="20"/>
        </w:rPr>
      </w:pPr>
      <w:r w:rsidRPr="000335F1">
        <w:rPr>
          <w:i/>
          <w:sz w:val="18"/>
          <w:szCs w:val="20"/>
        </w:rPr>
        <w:t xml:space="preserve">### note, across all subsets, </w:t>
      </w:r>
      <w:proofErr w:type="spellStart"/>
      <w:r w:rsidRPr="000335F1">
        <w:rPr>
          <w:i/>
          <w:sz w:val="18"/>
          <w:szCs w:val="20"/>
        </w:rPr>
        <w:t>sample_type</w:t>
      </w:r>
      <w:proofErr w:type="spellEnd"/>
      <w:r w:rsidRPr="000335F1">
        <w:rPr>
          <w:i/>
          <w:sz w:val="18"/>
          <w:szCs w:val="20"/>
        </w:rPr>
        <w:t xml:space="preserve"> &lt;&gt; 5 excludes voluntary recoveries with no awareness</w:t>
      </w:r>
    </w:p>
    <w:p w14:paraId="33DE92A9" w14:textId="77777777" w:rsidR="005A11D0" w:rsidRPr="000335F1" w:rsidRDefault="005A11D0" w:rsidP="005A11D0">
      <w:pPr>
        <w:spacing w:after="0"/>
        <w:rPr>
          <w:sz w:val="18"/>
          <w:szCs w:val="20"/>
        </w:rPr>
      </w:pPr>
      <w:r w:rsidRPr="000335F1">
        <w:rPr>
          <w:sz w:val="18"/>
          <w:szCs w:val="20"/>
        </w:rPr>
        <w:t>WHERE ((((</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"60") AND ((</w:t>
      </w:r>
      <w:proofErr w:type="spellStart"/>
      <w:r w:rsidRPr="000335F1">
        <w:rPr>
          <w:sz w:val="18"/>
          <w:szCs w:val="20"/>
        </w:rPr>
        <w:t>RECOVERIES.sample_type</w:t>
      </w:r>
      <w:proofErr w:type="spellEnd"/>
      <w:r w:rsidRPr="000335F1">
        <w:rPr>
          <w:sz w:val="18"/>
          <w:szCs w:val="20"/>
        </w:rPr>
        <w:t xml:space="preserve">)&lt;&gt;"5") AND ((STKCDS.REGION) In ("WASH","COLUMBIA","OREGON"))) </w:t>
      </w:r>
    </w:p>
    <w:p w14:paraId="7CAD270C" w14:textId="77777777" w:rsidR="005A11D0" w:rsidRPr="000335F1" w:rsidRDefault="005A11D0" w:rsidP="005A11D0">
      <w:pPr>
        <w:spacing w:after="0"/>
        <w:rPr>
          <w:i/>
          <w:sz w:val="18"/>
          <w:szCs w:val="20"/>
        </w:rPr>
      </w:pPr>
      <w:r w:rsidRPr="000335F1">
        <w:rPr>
          <w:i/>
          <w:sz w:val="18"/>
          <w:szCs w:val="20"/>
        </w:rPr>
        <w:t>## no high seas included for WA/</w:t>
      </w:r>
      <w:proofErr w:type="spellStart"/>
      <w:r w:rsidRPr="000335F1">
        <w:rPr>
          <w:i/>
          <w:sz w:val="18"/>
          <w:szCs w:val="20"/>
        </w:rPr>
        <w:t>ColR</w:t>
      </w:r>
      <w:proofErr w:type="spellEnd"/>
      <w:r w:rsidRPr="000335F1">
        <w:rPr>
          <w:i/>
          <w:sz w:val="18"/>
          <w:szCs w:val="20"/>
        </w:rPr>
        <w:t xml:space="preserve">/OR ## </w:t>
      </w:r>
    </w:p>
    <w:p w14:paraId="19BFE668" w14:textId="77777777" w:rsidR="005A11D0" w:rsidRPr="000335F1" w:rsidRDefault="005A11D0" w:rsidP="005A11D0">
      <w:pPr>
        <w:spacing w:after="0"/>
        <w:rPr>
          <w:sz w:val="18"/>
          <w:szCs w:val="20"/>
        </w:rPr>
      </w:pPr>
      <w:r w:rsidRPr="000335F1">
        <w:rPr>
          <w:sz w:val="18"/>
          <w:szCs w:val="20"/>
        </w:rPr>
        <w:t xml:space="preserve">OR </w:t>
      </w:r>
    </w:p>
    <w:p w14:paraId="71F6DEBF"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"50")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)="CDFO") AND ((STKCDS.REGION)="CANADA"))</w:t>
      </w:r>
    </w:p>
    <w:p w14:paraId="26CC43B8" w14:textId="77777777" w:rsidR="005A11D0" w:rsidRPr="000335F1" w:rsidRDefault="005A11D0" w:rsidP="005A11D0">
      <w:pPr>
        <w:spacing w:after="0"/>
        <w:rPr>
          <w:i/>
          <w:sz w:val="18"/>
          <w:szCs w:val="20"/>
        </w:rPr>
      </w:pPr>
      <w:r w:rsidRPr="000335F1">
        <w:rPr>
          <w:i/>
          <w:sz w:val="18"/>
          <w:szCs w:val="20"/>
        </w:rPr>
        <w:t>## no Canadian escapements (they’re entered as auxiliary) ##</w:t>
      </w:r>
    </w:p>
    <w:p w14:paraId="054EA6EA" w14:textId="77777777" w:rsidR="005A11D0" w:rsidRPr="000335F1" w:rsidRDefault="005A11D0" w:rsidP="005A11D0">
      <w:pPr>
        <w:spacing w:after="0"/>
        <w:rPr>
          <w:sz w:val="18"/>
          <w:szCs w:val="20"/>
        </w:rPr>
      </w:pPr>
      <w:r w:rsidRPr="000335F1">
        <w:rPr>
          <w:sz w:val="18"/>
          <w:szCs w:val="20"/>
        </w:rPr>
        <w:t xml:space="preserve">OR </w:t>
      </w:r>
    </w:p>
    <w:p w14:paraId="356613E8"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"49" Or (</w:t>
      </w:r>
      <w:proofErr w:type="spellStart"/>
      <w:r w:rsidRPr="000335F1">
        <w:rPr>
          <w:sz w:val="18"/>
          <w:szCs w:val="20"/>
        </w:rPr>
        <w:t>RECOVERIES.fishery</w:t>
      </w:r>
      <w:proofErr w:type="spellEnd"/>
      <w:r w:rsidRPr="000335F1">
        <w:rPr>
          <w:sz w:val="18"/>
          <w:szCs w:val="20"/>
        </w:rPr>
        <w:t>)="94")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In ("ADFG","NMFS")) AND ((STKCDS.REGION)="ALASKA"))</w:t>
      </w:r>
    </w:p>
    <w:p w14:paraId="28168E43" w14:textId="77777777" w:rsidR="005A11D0" w:rsidRPr="000335F1" w:rsidRDefault="005A11D0" w:rsidP="005A11D0">
      <w:pPr>
        <w:spacing w:after="0"/>
        <w:rPr>
          <w:i/>
          <w:sz w:val="18"/>
          <w:szCs w:val="20"/>
        </w:rPr>
      </w:pPr>
      <w:r w:rsidRPr="000335F1">
        <w:rPr>
          <w:i/>
          <w:sz w:val="18"/>
          <w:szCs w:val="20"/>
        </w:rPr>
        <w:t xml:space="preserve">## For AK, include standard fisheries and marine trap (net) ## </w:t>
      </w:r>
    </w:p>
    <w:p w14:paraId="045C7829" w14:textId="77777777" w:rsidR="005A11D0" w:rsidRPr="000335F1" w:rsidRDefault="005A11D0" w:rsidP="005A11D0">
      <w:pPr>
        <w:spacing w:after="0"/>
        <w:rPr>
          <w:sz w:val="18"/>
          <w:szCs w:val="20"/>
        </w:rPr>
      </w:pPr>
      <w:r w:rsidRPr="000335F1">
        <w:rPr>
          <w:sz w:val="18"/>
          <w:szCs w:val="20"/>
        </w:rPr>
        <w:t xml:space="preserve">OR </w:t>
      </w:r>
    </w:p>
    <w:p w14:paraId="6A7A6BDF"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"60")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)&lt;&gt;"CDFO") AND ((STKCDS.REGION)="CANADA")) </w:t>
      </w:r>
    </w:p>
    <w:p w14:paraId="758945F1" w14:textId="77777777" w:rsidR="005A11D0" w:rsidRPr="000335F1" w:rsidRDefault="005A11D0" w:rsidP="005A11D0">
      <w:pPr>
        <w:spacing w:after="0"/>
        <w:rPr>
          <w:sz w:val="18"/>
          <w:szCs w:val="20"/>
        </w:rPr>
      </w:pPr>
      <w:r w:rsidRPr="000335F1">
        <w:rPr>
          <w:sz w:val="18"/>
          <w:szCs w:val="20"/>
        </w:rPr>
        <w:t xml:space="preserve">OR </w:t>
      </w:r>
    </w:p>
    <w:p w14:paraId="2E4D1906"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"70" Or (</w:t>
      </w:r>
      <w:proofErr w:type="spellStart"/>
      <w:r w:rsidRPr="000335F1">
        <w:rPr>
          <w:sz w:val="18"/>
          <w:szCs w:val="20"/>
        </w:rPr>
        <w:t>RECOVERIES.fishery</w:t>
      </w:r>
      <w:proofErr w:type="spellEnd"/>
      <w:r w:rsidRPr="000335F1">
        <w:rPr>
          <w:sz w:val="18"/>
          <w:szCs w:val="20"/>
        </w:rPr>
        <w:t>)="94")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 Not In ("ADFG","NMFS")) AND ((STKCDS.REGION)="ALASKA")) </w:t>
      </w:r>
    </w:p>
    <w:p w14:paraId="5EC5D95D" w14:textId="77777777" w:rsidR="005A11D0" w:rsidRPr="000335F1" w:rsidRDefault="005A11D0" w:rsidP="005A11D0">
      <w:pPr>
        <w:spacing w:after="0"/>
        <w:rPr>
          <w:sz w:val="18"/>
          <w:szCs w:val="20"/>
        </w:rPr>
      </w:pPr>
      <w:r w:rsidRPr="000335F1">
        <w:rPr>
          <w:sz w:val="18"/>
          <w:szCs w:val="20"/>
        </w:rPr>
        <w:t xml:space="preserve">OR </w:t>
      </w:r>
    </w:p>
    <w:p w14:paraId="6730AAFC" w14:textId="77777777" w:rsidR="005A11D0" w:rsidRPr="000335F1" w:rsidRDefault="005A11D0" w:rsidP="005A11D0">
      <w:pPr>
        <w:spacing w:after="0"/>
        <w:rPr>
          <w:sz w:val="18"/>
          <w:szCs w:val="20"/>
        </w:rPr>
      </w:pPr>
      <w:r w:rsidRPr="000335F1">
        <w:rPr>
          <w:sz w:val="18"/>
          <w:szCs w:val="20"/>
        </w:rPr>
        <w:t>(((</w:t>
      </w:r>
      <w:proofErr w:type="spellStart"/>
      <w:r w:rsidRPr="000335F1">
        <w:rPr>
          <w:sz w:val="18"/>
          <w:szCs w:val="20"/>
        </w:rPr>
        <w:t>RECOVERIES.fishery</w:t>
      </w:r>
      <w:proofErr w:type="spellEnd"/>
      <w:r w:rsidRPr="000335F1">
        <w:rPr>
          <w:sz w:val="18"/>
          <w:szCs w:val="20"/>
        </w:rPr>
        <w:t>)&gt;="60" And (</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"70")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 Not In ("ADFG","NMFS","CDFO")) AND ((STKCDS.REGION)="CANADA")) </w:t>
      </w:r>
    </w:p>
    <w:p w14:paraId="511C7C75" w14:textId="77777777" w:rsidR="005A11D0" w:rsidRPr="000335F1" w:rsidRDefault="005A11D0" w:rsidP="005A11D0">
      <w:pPr>
        <w:spacing w:after="0"/>
        <w:rPr>
          <w:sz w:val="18"/>
          <w:szCs w:val="20"/>
        </w:rPr>
      </w:pPr>
      <w:r w:rsidRPr="000335F1">
        <w:rPr>
          <w:sz w:val="18"/>
          <w:szCs w:val="20"/>
        </w:rPr>
        <w:t xml:space="preserve">OR </w:t>
      </w:r>
    </w:p>
    <w:p w14:paraId="4CDF7875" w14:textId="77777777" w:rsidR="005A11D0" w:rsidRPr="000335F1" w:rsidRDefault="005A11D0" w:rsidP="005A11D0">
      <w:pPr>
        <w:spacing w:after="0"/>
        <w:rPr>
          <w:sz w:val="20"/>
        </w:rPr>
      </w:pPr>
      <w:r w:rsidRPr="000335F1">
        <w:rPr>
          <w:sz w:val="18"/>
          <w:szCs w:val="20"/>
        </w:rPr>
        <w:t>(((</w:t>
      </w:r>
      <w:proofErr w:type="spellStart"/>
      <w:r w:rsidRPr="000335F1">
        <w:rPr>
          <w:sz w:val="18"/>
          <w:szCs w:val="20"/>
        </w:rPr>
        <w:t>RECOVERIES.fishery</w:t>
      </w:r>
      <w:proofErr w:type="spellEnd"/>
      <w:r w:rsidRPr="000335F1">
        <w:rPr>
          <w:sz w:val="18"/>
          <w:szCs w:val="20"/>
        </w:rPr>
        <w:t>)&gt;="60" And (</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"70")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Not In ("ADFG","NMFS","CDFO")) AND ((STKCDS.REGION) In ("WASH","COLUMBIA","OREGON")))) and Left(RECOVERIES.recovery_location_code,5) &lt;&gt; "1M1DF";</w:t>
      </w:r>
    </w:p>
    <w:p w14:paraId="341D062F" w14:textId="77777777" w:rsidR="00CB3EE6" w:rsidRPr="001635C4" w:rsidRDefault="00CB3EE6" w:rsidP="00CB3EE6">
      <w:pPr>
        <w:spacing w:after="0"/>
      </w:pPr>
    </w:p>
    <w:p w14:paraId="5882FF35" w14:textId="77777777" w:rsidR="0066409C" w:rsidRPr="001635C4" w:rsidRDefault="0066409C" w:rsidP="0066409C">
      <w:pPr>
        <w:spacing w:after="0"/>
      </w:pPr>
    </w:p>
    <w:p w14:paraId="34856EB2" w14:textId="77777777" w:rsidR="0056378E" w:rsidRDefault="0056378E">
      <w:pPr>
        <w:rPr>
          <w:b/>
        </w:rPr>
      </w:pPr>
      <w:r>
        <w:rPr>
          <w:b/>
        </w:rPr>
        <w:br w:type="page"/>
      </w:r>
    </w:p>
    <w:p w14:paraId="7DF45F5A" w14:textId="77777777" w:rsidR="0066409C" w:rsidRPr="001635C4" w:rsidRDefault="0066409C" w:rsidP="00FF24F7">
      <w:pPr>
        <w:spacing w:after="0"/>
        <w:outlineLvl w:val="0"/>
        <w:rPr>
          <w:b/>
        </w:rPr>
      </w:pPr>
      <w:bookmarkStart w:id="29" w:name="_Toc453861388"/>
      <w:r w:rsidRPr="001635C4">
        <w:rPr>
          <w:b/>
        </w:rPr>
        <w:lastRenderedPageBreak/>
        <w:t xml:space="preserve">Appendix </w:t>
      </w:r>
      <w:r w:rsidR="00766DFF">
        <w:rPr>
          <w:b/>
        </w:rPr>
        <w:t>B</w:t>
      </w:r>
      <w:r w:rsidRPr="001635C4">
        <w:rPr>
          <w:b/>
        </w:rPr>
        <w:t xml:space="preserve">. </w:t>
      </w:r>
      <w:r w:rsidR="00FF24F7" w:rsidRPr="001635C4">
        <w:rPr>
          <w:b/>
        </w:rPr>
        <w:t xml:space="preserve">Overview of the </w:t>
      </w:r>
      <w:r w:rsidRPr="001635C4">
        <w:rPr>
          <w:b/>
        </w:rPr>
        <w:t>FRAM-modified CAS database</w:t>
      </w:r>
      <w:bookmarkEnd w:id="29"/>
    </w:p>
    <w:p w14:paraId="22FB04D8" w14:textId="77777777" w:rsidR="0066409C" w:rsidRPr="001635C4" w:rsidRDefault="0066409C" w:rsidP="0066409C">
      <w:pPr>
        <w:spacing w:after="0"/>
      </w:pPr>
    </w:p>
    <w:p w14:paraId="12F5A3C5" w14:textId="388C0245" w:rsidR="0066409C" w:rsidRDefault="000B1DD0" w:rsidP="0066409C">
      <w:pPr>
        <w:spacing w:after="0"/>
      </w:pPr>
      <w:r>
        <w:t xml:space="preserve">The FRAM-CAS database (and filter database) is an adaptation of the PSC Chinook Technical Committee’s 2013 final preseason CAS database. Thus, it’s rooted in the CTC’s fishery mappings in effect at that time (e.g., </w:t>
      </w:r>
      <w:r w:rsidR="00271AD5">
        <w:t xml:space="preserve">maybe escapement code = </w:t>
      </w:r>
      <w:r>
        <w:t xml:space="preserve">1079 </w:t>
      </w:r>
      <w:r w:rsidR="00271AD5">
        <w:t>is</w:t>
      </w:r>
      <w:r>
        <w:t xml:space="preserve"> a memory jogger for those who follow details of </w:t>
      </w:r>
      <w:r w:rsidR="00271AD5">
        <w:t xml:space="preserve">CTC </w:t>
      </w:r>
      <w:r>
        <w:t xml:space="preserve">fishery mappings). Beyond what that base CAS contained, several tables were added to fill </w:t>
      </w:r>
      <w:proofErr w:type="spellStart"/>
      <w:r>
        <w:t>FRAMBuilder’s</w:t>
      </w:r>
      <w:proofErr w:type="spellEnd"/>
      <w:r>
        <w:t xml:space="preserve"> mapping needs. All of these have a naming convention of ‘FRAM_...’ so that they can be easily distinguished from the base CAS content</w:t>
      </w:r>
      <w:r w:rsidR="00CE7293">
        <w:t xml:space="preserve"> (Figure B1)</w:t>
      </w:r>
      <w:r>
        <w:t xml:space="preserve">. While the details associated with these additions and modifications are summarized here, the user </w:t>
      </w:r>
      <w:r w:rsidR="00CE7293">
        <w:t>is referred to</w:t>
      </w:r>
      <w:r>
        <w:t xml:space="preserve"> the CTC’s CAS documentation for detail on the other database content/schema, etc.</w:t>
      </w:r>
      <w:r w:rsidR="00CE7293">
        <w:t>, which is available at:</w:t>
      </w:r>
      <w:r>
        <w:t xml:space="preserve"> </w:t>
      </w:r>
      <w:hyperlink r:id="rId28" w:history="1">
        <w:r w:rsidR="00CE7293" w:rsidRPr="00882E9C">
          <w:rPr>
            <w:rStyle w:val="Hyperlink"/>
          </w:rPr>
          <w:t>https://github.com/petemchugh/FRAMBuilder/blob/master/CTC%20CAS%20Documentation/CAS%20Design%20Spec.doc</w:t>
        </w:r>
      </w:hyperlink>
    </w:p>
    <w:p w14:paraId="3C2AFF94" w14:textId="77777777" w:rsidR="007E0DCD" w:rsidRDefault="007E0DCD" w:rsidP="0066409C">
      <w:pPr>
        <w:spacing w:after="0"/>
      </w:pPr>
    </w:p>
    <w:p w14:paraId="47EEA6FD" w14:textId="0902C04A" w:rsidR="00E230AC" w:rsidRDefault="000E3F9D" w:rsidP="0066409C">
      <w:pPr>
        <w:spacing w:after="0"/>
      </w:pPr>
      <w:r>
        <w:t>The main database tables that help FRAMBuilder in either the CAS-to-FRAM fishery or stock c</w:t>
      </w:r>
      <w:r w:rsidR="00E230AC">
        <w:t>rosswalk/mapping process are:</w:t>
      </w:r>
    </w:p>
    <w:p w14:paraId="0AFEFE7A" w14:textId="77777777" w:rsidR="00E230AC" w:rsidRDefault="00E230AC" w:rsidP="0066409C">
      <w:pPr>
        <w:spacing w:after="0"/>
      </w:pPr>
    </w:p>
    <w:p w14:paraId="2354E322" w14:textId="1E9534A2" w:rsidR="00E230AC" w:rsidRDefault="00E230AC" w:rsidP="00E230AC">
      <w:pPr>
        <w:pStyle w:val="ListParagraph"/>
        <w:numPr>
          <w:ilvl w:val="0"/>
          <w:numId w:val="38"/>
        </w:numPr>
        <w:spacing w:after="0"/>
      </w:pPr>
      <w:r>
        <w:t>‘</w:t>
      </w:r>
      <w:proofErr w:type="spellStart"/>
      <w:r>
        <w:t>FRAM_Fishery</w:t>
      </w:r>
      <w:proofErr w:type="spellEnd"/>
      <w:r>
        <w:t>’</w:t>
      </w:r>
      <w:r w:rsidR="00BB039F">
        <w:t xml:space="preserve"> – this table provides the FRAM equivalent fishery or fisheries (there are some one-to-many cases to the CTC fishery strata that records are initially mapped to when loaded using CAS.exe; this table is crucially important to </w:t>
      </w:r>
      <w:proofErr w:type="spellStart"/>
      <w:r w:rsidR="00BB039F">
        <w:t>FRAMBuilder’s</w:t>
      </w:r>
      <w:proofErr w:type="spellEnd"/>
      <w:r w:rsidR="00BB039F">
        <w:t xml:space="preserve"> ability to leverage CTC resources to get CWTs ultimately to FRAM fisheries. [</w:t>
      </w:r>
      <w:r w:rsidR="00BB039F" w:rsidRPr="00271AD5">
        <w:rPr>
          <w:i/>
        </w:rPr>
        <w:t>Note, if there’s ever a desire to update FRAM-CAS to a new set of CTC fishery mappings, a similar crosswalk will need to be built on off of the ‘Fishery’ table in a newer version of CAS and code changes (within special rules) will also be required</w:t>
      </w:r>
      <w:r w:rsidR="00BB039F">
        <w:t>].</w:t>
      </w:r>
    </w:p>
    <w:p w14:paraId="6AF9B788" w14:textId="4A1A0495" w:rsidR="00E230AC" w:rsidRDefault="00E230AC" w:rsidP="00E230AC">
      <w:pPr>
        <w:pStyle w:val="ListParagraph"/>
        <w:numPr>
          <w:ilvl w:val="0"/>
          <w:numId w:val="38"/>
        </w:numPr>
        <w:spacing w:after="0"/>
      </w:pPr>
      <w:r>
        <w:t>‘</w:t>
      </w:r>
      <w:proofErr w:type="spellStart"/>
      <w:r>
        <w:t>FRAM_Stocks</w:t>
      </w:r>
      <w:proofErr w:type="spellEnd"/>
      <w:r>
        <w:t>’</w:t>
      </w:r>
      <w:r w:rsidR="00BB039F">
        <w:t xml:space="preserve"> – this table is the primary means to collapse CTC (or other) stocks from finer stocks (e.g., specific hatcheries) into </w:t>
      </w:r>
      <w:r w:rsidR="00271AD5">
        <w:t>FRAM stock aggregates</w:t>
      </w:r>
      <w:r w:rsidR="00BB039F">
        <w:t xml:space="preserve">, as appropriate. </w:t>
      </w:r>
      <w:r w:rsidR="00271AD5">
        <w:t>T</w:t>
      </w:r>
      <w:r w:rsidR="00BB039F">
        <w:t>he ‘</w:t>
      </w:r>
      <w:proofErr w:type="spellStart"/>
      <w:r w:rsidR="00BB039F">
        <w:t>FineStock</w:t>
      </w:r>
      <w:proofErr w:type="spellEnd"/>
      <w:r w:rsidR="00BB039F">
        <w:t xml:space="preserve">’ field here corresponds to the ‘Stock’ field in both of the CAS’s </w:t>
      </w:r>
      <w:r w:rsidR="00271AD5">
        <w:t>‘</w:t>
      </w:r>
      <w:proofErr w:type="spellStart"/>
      <w:r w:rsidR="00BB039F">
        <w:t>WireTagCode</w:t>
      </w:r>
      <w:proofErr w:type="spellEnd"/>
      <w:r w:rsidR="00271AD5">
        <w:t>’</w:t>
      </w:r>
      <w:r w:rsidR="00BB039F">
        <w:t xml:space="preserve"> and </w:t>
      </w:r>
      <w:r w:rsidR="00271AD5">
        <w:t>‘</w:t>
      </w:r>
      <w:proofErr w:type="spellStart"/>
      <w:r w:rsidR="00BB039F">
        <w:t>SpeciesStock</w:t>
      </w:r>
      <w:proofErr w:type="spellEnd"/>
      <w:r w:rsidR="00271AD5">
        <w:t>’</w:t>
      </w:r>
      <w:r w:rsidR="00BB039F">
        <w:t xml:space="preserve"> tables; ‘Stock’ in ‘</w:t>
      </w:r>
      <w:proofErr w:type="spellStart"/>
      <w:r w:rsidR="00BB039F">
        <w:t>FRAM_Stocks</w:t>
      </w:r>
      <w:proofErr w:type="spellEnd"/>
      <w:r w:rsidR="00BB039F">
        <w:t>’ corresponds to higher-level aggr</w:t>
      </w:r>
      <w:r w:rsidR="00271AD5">
        <w:t>e</w:t>
      </w:r>
      <w:r w:rsidR="00BB039F">
        <w:t>gates to which ‘</w:t>
      </w:r>
      <w:proofErr w:type="spellStart"/>
      <w:r w:rsidR="00BB039F">
        <w:t>FineStocks</w:t>
      </w:r>
      <w:proofErr w:type="spellEnd"/>
      <w:r w:rsidR="00BB039F">
        <w:t xml:space="preserve">’ will be collapsed (e.g., GRN, Green River is part of ‘SPS’, etc.); note also that this table provides (a) the numerical mapping of stock codes to numerical FRAM stock ID values and (b) a means to filter what’s accessed (‘Include’ field) during data viewing/processing via FRAMBuilder. </w:t>
      </w:r>
    </w:p>
    <w:p w14:paraId="02D42977" w14:textId="78092974" w:rsidR="00E230AC" w:rsidRDefault="00E230AC" w:rsidP="00E230AC">
      <w:pPr>
        <w:pStyle w:val="ListParagraph"/>
        <w:numPr>
          <w:ilvl w:val="0"/>
          <w:numId w:val="38"/>
        </w:numPr>
        <w:spacing w:after="0"/>
      </w:pPr>
      <w:r>
        <w:t>‘</w:t>
      </w:r>
      <w:proofErr w:type="spellStart"/>
      <w:r>
        <w:t>FRAM_Weights</w:t>
      </w:r>
      <w:proofErr w:type="spellEnd"/>
      <w:r>
        <w:t>’</w:t>
      </w:r>
      <w:r w:rsidR="00BB039F">
        <w:t xml:space="preserve"> </w:t>
      </w:r>
      <w:r w:rsidR="002E4A4E">
        <w:t>– this table contains the user-specified weights and codes (</w:t>
      </w:r>
      <w:proofErr w:type="spellStart"/>
      <w:r w:rsidR="002E4A4E">
        <w:t>wnBYmeth</w:t>
      </w:r>
      <w:proofErr w:type="spellEnd"/>
      <w:r w:rsidR="002E4A4E">
        <w:t xml:space="preserve"> 1 = unweighted, 2 = user specified; </w:t>
      </w:r>
      <w:proofErr w:type="spellStart"/>
      <w:r w:rsidR="002E4A4E">
        <w:t>bnBYmeth</w:t>
      </w:r>
      <w:proofErr w:type="spellEnd"/>
      <w:r w:rsidR="002E4A4E">
        <w:t xml:space="preserve"> 1 = unweighted, 2 = recoveries weighted, 3 = user specified) for any CWT codes that will be modified according to user-specified weights during either the within- or between-brood merging process. Whenever user-specified rules are desired, values must be provided for all codes or the procedure will crash; [</w:t>
      </w:r>
      <w:r w:rsidR="002E4A4E" w:rsidRPr="002E4A4E">
        <w:rPr>
          <w:i/>
        </w:rPr>
        <w:t>Note, this table only needs information for an individual stock that requires special weighting; default</w:t>
      </w:r>
      <w:r w:rsidR="00271AD5">
        <w:rPr>
          <w:i/>
        </w:rPr>
        <w:t>s</w:t>
      </w:r>
      <w:r w:rsidR="002E4A4E" w:rsidRPr="002E4A4E">
        <w:rPr>
          <w:i/>
        </w:rPr>
        <w:t xml:space="preserve"> </w:t>
      </w:r>
      <w:r w:rsidR="00271AD5">
        <w:rPr>
          <w:i/>
        </w:rPr>
        <w:t>are applied</w:t>
      </w:r>
      <w:r w:rsidR="002E4A4E" w:rsidRPr="002E4A4E">
        <w:rPr>
          <w:i/>
        </w:rPr>
        <w:t xml:space="preserve"> if left alone for all other stocks</w:t>
      </w:r>
      <w:r w:rsidR="00271AD5">
        <w:rPr>
          <w:i/>
        </w:rPr>
        <w:t>/codes</w:t>
      </w:r>
      <w:r w:rsidR="002E4A4E">
        <w:t>]</w:t>
      </w:r>
    </w:p>
    <w:p w14:paraId="6181F5CF" w14:textId="77777777" w:rsidR="000E3F9D" w:rsidRDefault="000E3F9D" w:rsidP="0066409C">
      <w:pPr>
        <w:spacing w:after="0"/>
      </w:pPr>
    </w:p>
    <w:p w14:paraId="2F852376" w14:textId="010ED9B5" w:rsidR="00D72C4B" w:rsidRDefault="00271AD5" w:rsidP="00D72C4B">
      <w:pPr>
        <w:spacing w:after="0"/>
      </w:pPr>
      <w:r>
        <w:t xml:space="preserve">Beyond these key mapping tables, </w:t>
      </w:r>
      <w:proofErr w:type="spellStart"/>
      <w:r>
        <w:t>FRAMBuilder’s</w:t>
      </w:r>
      <w:proofErr w:type="spellEnd"/>
      <w:r>
        <w:t xml:space="preserve"> key o</w:t>
      </w:r>
      <w:r w:rsidR="00D220D6">
        <w:t>utput tables are described in the main document and further identified visually in Figure B1. Note</w:t>
      </w:r>
      <w:r>
        <w:t xml:space="preserve"> also, however, that </w:t>
      </w:r>
      <w:r w:rsidR="00D220D6">
        <w:t>the FRAM-CAS database tables ‘</w:t>
      </w:r>
      <w:proofErr w:type="spellStart"/>
      <w:r w:rsidR="00D220D6">
        <w:t>CWDBRecovery</w:t>
      </w:r>
      <w:proofErr w:type="spellEnd"/>
      <w:r w:rsidR="00D220D6">
        <w:t>’ and ‘</w:t>
      </w:r>
      <w:proofErr w:type="spellStart"/>
      <w:r w:rsidR="00D220D6">
        <w:t>WireTagCode</w:t>
      </w:r>
      <w:proofErr w:type="spellEnd"/>
      <w:r w:rsidR="00D220D6">
        <w:t xml:space="preserve">’, both base tables from the original CTC CAS database, include new fields that permit either processing or summarization. </w:t>
      </w:r>
      <w:r>
        <w:t>‘</w:t>
      </w:r>
      <w:proofErr w:type="spellStart"/>
      <w:r w:rsidR="00D220D6">
        <w:t>CWDBRecovery</w:t>
      </w:r>
      <w:proofErr w:type="spellEnd"/>
      <w:r>
        <w:t>’</w:t>
      </w:r>
      <w:r w:rsidR="00D220D6">
        <w:t xml:space="preserve"> includes the fields </w:t>
      </w:r>
      <w:r>
        <w:t>‘</w:t>
      </w:r>
      <w:proofErr w:type="spellStart"/>
      <w:r w:rsidR="00E24752">
        <w:t>finalFmap</w:t>
      </w:r>
      <w:proofErr w:type="spellEnd"/>
      <w:r>
        <w:t>’</w:t>
      </w:r>
      <w:r w:rsidR="00D220D6">
        <w:t xml:space="preserve"> </w:t>
      </w:r>
      <w:r w:rsidR="00D220D6">
        <w:lastRenderedPageBreak/>
        <w:t>and</w:t>
      </w:r>
      <w:r w:rsidR="00E24752">
        <w:t xml:space="preserve"> </w:t>
      </w:r>
      <w:r>
        <w:t>‘</w:t>
      </w:r>
      <w:proofErr w:type="spellStart"/>
      <w:r w:rsidR="00E24752">
        <w:t>Tr_NT</w:t>
      </w:r>
      <w:proofErr w:type="spellEnd"/>
      <w:r>
        <w:t>’</w:t>
      </w:r>
      <w:r w:rsidR="00D220D6">
        <w:t xml:space="preserve"> which were described previously; </w:t>
      </w:r>
      <w:r>
        <w:t>‘</w:t>
      </w:r>
      <w:proofErr w:type="spellStart"/>
      <w:r w:rsidR="000335F1">
        <w:t>WireTagCode</w:t>
      </w:r>
      <w:proofErr w:type="spellEnd"/>
      <w:r>
        <w:t>’</w:t>
      </w:r>
      <w:r w:rsidR="00E24752">
        <w:t xml:space="preserve"> </w:t>
      </w:r>
      <w:r w:rsidR="00D220D6">
        <w:t xml:space="preserve">includes the Boolean field </w:t>
      </w:r>
      <w:r>
        <w:t>‘</w:t>
      </w:r>
      <w:r w:rsidR="00E24752">
        <w:t>FRAM_OOB</w:t>
      </w:r>
      <w:r>
        <w:t>’</w:t>
      </w:r>
      <w:r w:rsidR="00D220D6">
        <w:t xml:space="preserve"> </w:t>
      </w:r>
      <w:r w:rsidR="00181D8F">
        <w:t xml:space="preserve">which is used to </w:t>
      </w:r>
      <w:r>
        <w:t>identify</w:t>
      </w:r>
      <w:r w:rsidR="00181D8F">
        <w:t xml:space="preserve"> which codes/releases should be treated as Out-of-Base codes and </w:t>
      </w:r>
      <w:r w:rsidR="00621FBE">
        <w:t>‘</w:t>
      </w:r>
      <w:proofErr w:type="spellStart"/>
      <w:r w:rsidR="00E24752">
        <w:t>BP_Notes</w:t>
      </w:r>
      <w:proofErr w:type="spellEnd"/>
      <w:r w:rsidR="00621FBE">
        <w:t>’</w:t>
      </w:r>
      <w:r w:rsidR="00181D8F">
        <w:t xml:space="preserve"> which is available for </w:t>
      </w:r>
      <w:r w:rsidR="00621FBE">
        <w:t xml:space="preserve">adding </w:t>
      </w:r>
      <w:r w:rsidR="00181D8F">
        <w:t>notes indicating special attributes about a particular code; the ‘</w:t>
      </w:r>
      <w:proofErr w:type="spellStart"/>
      <w:r w:rsidR="00181D8F">
        <w:t>BP_Stock</w:t>
      </w:r>
      <w:proofErr w:type="spellEnd"/>
      <w:r w:rsidR="00181D8F">
        <w:t>’ field is available for additional notes but to date has not been used.</w:t>
      </w:r>
      <w:r w:rsidR="00621FBE">
        <w:t xml:space="preserve"> Lastly</w:t>
      </w:r>
      <w:r w:rsidR="000E3F9D">
        <w:t xml:space="preserve">, there are a handful of </w:t>
      </w:r>
      <w:r w:rsidR="00621FBE">
        <w:t xml:space="preserve">‘FRAM_...’ </w:t>
      </w:r>
      <w:r w:rsidR="000E3F9D">
        <w:t xml:space="preserve">tables included that were either initially created for lookup purposes or to fulfill add-on needs. These include: (1) </w:t>
      </w:r>
      <w:proofErr w:type="spellStart"/>
      <w:r w:rsidR="00D72C4B">
        <w:t>FRAM_CatSamDat</w:t>
      </w:r>
      <w:proofErr w:type="spellEnd"/>
      <w:r w:rsidR="000E3F9D">
        <w:t xml:space="preserve">, (2) </w:t>
      </w:r>
      <w:proofErr w:type="spellStart"/>
      <w:r w:rsidR="00D72C4B">
        <w:t>FRAM_code_rules</w:t>
      </w:r>
      <w:proofErr w:type="spellEnd"/>
      <w:r w:rsidR="000E3F9D">
        <w:t xml:space="preserve">, (3) </w:t>
      </w:r>
      <w:proofErr w:type="spellStart"/>
      <w:r w:rsidR="00D72C4B">
        <w:t>FRAM_fwspt_ratios</w:t>
      </w:r>
      <w:proofErr w:type="spellEnd"/>
      <w:r w:rsidR="000E3F9D">
        <w:t xml:space="preserve">, and (4) </w:t>
      </w:r>
      <w:proofErr w:type="spellStart"/>
      <w:r w:rsidR="000E3F9D">
        <w:t>FRAM_TStep</w:t>
      </w:r>
      <w:proofErr w:type="spellEnd"/>
      <w:r w:rsidR="000E3F9D">
        <w:t>.</w:t>
      </w:r>
      <w:r w:rsidR="00E230AC">
        <w:t xml:space="preserve"> And there’s a single table created by a make table query (</w:t>
      </w:r>
      <w:proofErr w:type="spellStart"/>
      <w:r w:rsidR="00E230AC">
        <w:t>Petes</w:t>
      </w:r>
      <w:proofErr w:type="spellEnd"/>
      <w:r w:rsidR="00E230AC">
        <w:t xml:space="preserve"> FRAM Stock Inventory, plus variations for different years) for inventory purposes called ‘</w:t>
      </w:r>
      <w:proofErr w:type="spellStart"/>
      <w:r w:rsidR="00E230AC">
        <w:t>FRAM_Inventory</w:t>
      </w:r>
      <w:proofErr w:type="spellEnd"/>
      <w:r w:rsidR="00E230AC">
        <w:t>’; this is deleted and recreated every time the query is run, so delete as you like.</w:t>
      </w:r>
    </w:p>
    <w:p w14:paraId="21AE2A47" w14:textId="77777777" w:rsidR="00D72C4B" w:rsidRDefault="00D72C4B" w:rsidP="00D72C4B">
      <w:pPr>
        <w:spacing w:after="0"/>
      </w:pPr>
    </w:p>
    <w:p w14:paraId="5DC06A37" w14:textId="77777777" w:rsidR="007E0DCD" w:rsidRDefault="007E0DCD" w:rsidP="00D72C4B">
      <w:pPr>
        <w:spacing w:after="0"/>
      </w:pPr>
    </w:p>
    <w:p w14:paraId="593C6C9D" w14:textId="77777777" w:rsidR="007E0DCD" w:rsidRDefault="007E0DCD" w:rsidP="00D72C4B">
      <w:pPr>
        <w:spacing w:after="0"/>
      </w:pPr>
    </w:p>
    <w:p w14:paraId="72E18D18" w14:textId="7DC41B21" w:rsidR="00E24752" w:rsidRDefault="00E230AC" w:rsidP="00E24752">
      <w:pPr>
        <w:spacing w:after="0"/>
      </w:pPr>
      <w:r>
        <w:rPr>
          <w:noProof/>
        </w:rPr>
        <w:lastRenderedPageBreak/>
        <mc:AlternateContent>
          <mc:Choice Requires="wps">
            <w:drawing>
              <wp:anchor distT="0" distB="0" distL="114300" distR="114300" simplePos="0" relativeHeight="251684864" behindDoc="0" locked="0" layoutInCell="1" allowOverlap="1" wp14:anchorId="3F3EF223" wp14:editId="0281543D">
                <wp:simplePos x="0" y="0"/>
                <wp:positionH relativeFrom="margin">
                  <wp:posOffset>4495704</wp:posOffset>
                </wp:positionH>
                <wp:positionV relativeFrom="paragraph">
                  <wp:posOffset>3230892</wp:posOffset>
                </wp:positionV>
                <wp:extent cx="2120265" cy="638175"/>
                <wp:effectExtent l="3333750" t="0" r="13335" b="28575"/>
                <wp:wrapNone/>
                <wp:docPr id="24" name="Line Callout 1 24"/>
                <wp:cNvGraphicFramePr/>
                <a:graphic xmlns:a="http://schemas.openxmlformats.org/drawingml/2006/main">
                  <a:graphicData uri="http://schemas.microsoft.com/office/word/2010/wordprocessingShape">
                    <wps:wsp>
                      <wps:cNvSpPr/>
                      <wps:spPr>
                        <a:xfrm>
                          <a:off x="0" y="0"/>
                          <a:ext cx="2120265" cy="638175"/>
                        </a:xfrm>
                        <a:prstGeom prst="borderCallout1">
                          <a:avLst>
                            <a:gd name="adj1" fmla="val 49785"/>
                            <a:gd name="adj2" fmla="val -684"/>
                            <a:gd name="adj3" fmla="val 39611"/>
                            <a:gd name="adj4" fmla="val -15626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D709F4E" w14:textId="0CF95EDC" w:rsidR="00A23ABE" w:rsidRPr="00645E62" w:rsidRDefault="00A23ABE" w:rsidP="00A23ABE">
                            <w:pPr>
                              <w:rPr>
                                <w:sz w:val="18"/>
                              </w:rPr>
                            </w:pPr>
                            <w:r>
                              <w:rPr>
                                <w:sz w:val="18"/>
                              </w:rPr>
                              <w:t xml:space="preserve">This table contains a historic record of size limits for </w:t>
                            </w:r>
                            <w:proofErr w:type="spellStart"/>
                            <w:r>
                              <w:rPr>
                                <w:sz w:val="18"/>
                              </w:rPr>
                              <w:t>for</w:t>
                            </w:r>
                            <w:proofErr w:type="spellEnd"/>
                            <w:r>
                              <w:rPr>
                                <w:sz w:val="18"/>
                              </w:rPr>
                              <w:t xml:space="preserve"> growth data processing</w:t>
                            </w:r>
                            <w:r w:rsidR="00E230AC">
                              <w:rPr>
                                <w:sz w:val="18"/>
                              </w:rPr>
                              <w:t xml:space="preserve"> strata (</w:t>
                            </w:r>
                            <w:r w:rsidR="00E230AC" w:rsidRPr="00E230AC">
                              <w:rPr>
                                <w:b/>
                                <w:sz w:val="18"/>
                              </w:rPr>
                              <w:t>IMPORTANT</w:t>
                            </w:r>
                            <w:r w:rsidR="00E230A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EF22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4" o:spid="_x0000_s1027" type="#_x0000_t47" style="position:absolute;margin-left:354pt;margin-top:254.4pt;width:166.95pt;height:50.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" adj="-33753,8556,-148,10754" fillcolor="white [3201]" strokecolor="black [3200]" strokeweight="1.5pt">
                <v:stroke startarrow="block" startarrowwidth="wide" startarrowlength="long" endarrowwidth="wide"/>
                <v:textbox>
                  <w:txbxContent>
                    <w:p w14:paraId="0D709F4E" w14:textId="0CF95EDC" w:rsidR="00A23ABE" w:rsidRPr="00645E62" w:rsidRDefault="00A23ABE" w:rsidP="00A23ABE">
                      <w:pPr>
                        <w:rPr>
                          <w:sz w:val="18"/>
                        </w:rPr>
                      </w:pPr>
                      <w:r>
                        <w:rPr>
                          <w:sz w:val="18"/>
                        </w:rPr>
                        <w:t xml:space="preserve">This table contains a historic record of size limits for </w:t>
                      </w:r>
                      <w:proofErr w:type="spellStart"/>
                      <w:r>
                        <w:rPr>
                          <w:sz w:val="18"/>
                        </w:rPr>
                        <w:t>for</w:t>
                      </w:r>
                      <w:proofErr w:type="spellEnd"/>
                      <w:r>
                        <w:rPr>
                          <w:sz w:val="18"/>
                        </w:rPr>
                        <w:t xml:space="preserve"> growth data processing</w:t>
                      </w:r>
                      <w:r w:rsidR="00E230AC">
                        <w:rPr>
                          <w:sz w:val="18"/>
                        </w:rPr>
                        <w:t xml:space="preserve"> strata (</w:t>
                      </w:r>
                      <w:r w:rsidR="00E230AC" w:rsidRPr="00E230AC">
                        <w:rPr>
                          <w:b/>
                          <w:sz w:val="18"/>
                        </w:rPr>
                        <w:t>IMPORTANT</w:t>
                      </w:r>
                      <w:r w:rsidR="00E230AC">
                        <w:rPr>
                          <w:sz w:val="18"/>
                        </w:rPr>
                        <w:t>)</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68959BEA" wp14:editId="42CE48EB">
                <wp:simplePos x="0" y="0"/>
                <wp:positionH relativeFrom="margin">
                  <wp:posOffset>2139351</wp:posOffset>
                </wp:positionH>
                <wp:positionV relativeFrom="paragraph">
                  <wp:posOffset>3303917</wp:posOffset>
                </wp:positionV>
                <wp:extent cx="2295345" cy="564515"/>
                <wp:effectExtent l="876300" t="38100" r="10160" b="26035"/>
                <wp:wrapNone/>
                <wp:docPr id="23" name="Line Callout 1 23"/>
                <wp:cNvGraphicFramePr/>
                <a:graphic xmlns:a="http://schemas.openxmlformats.org/drawingml/2006/main">
                  <a:graphicData uri="http://schemas.microsoft.com/office/word/2010/wordprocessingShape">
                    <wps:wsp>
                      <wps:cNvSpPr/>
                      <wps:spPr>
                        <a:xfrm>
                          <a:off x="0" y="0"/>
                          <a:ext cx="2295345" cy="564515"/>
                        </a:xfrm>
                        <a:prstGeom prst="borderCallout1">
                          <a:avLst>
                            <a:gd name="adj1" fmla="val 52525"/>
                            <a:gd name="adj2" fmla="val -1628"/>
                            <a:gd name="adj3" fmla="val 5144"/>
                            <a:gd name="adj4" fmla="val -3716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9BEA" id="Line Callout 1 23" o:spid="_x0000_s1028" type="#_x0000_t47" style="position:absolute;margin-left:168.45pt;margin-top:260.15pt;width:180.75pt;height:4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" adj="-8028,1111,-352,11345" fillcolor="white [3201]" strokecolor="black [3200]" strokeweight="1.5pt">
                <v:stroke startarrow="block" startarrowwidth="wide" startarrowlength="long" endarrowwidth="wide"/>
                <v:textbo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r>
                        <w:rPr>
                          <w:sz w:val="18"/>
                        </w:rPr>
                        <w:t>.</w:t>
                      </w:r>
                    </w:p>
                  </w:txbxContent>
                </v:textbox>
                <w10:wrap anchorx="margin"/>
              </v:shape>
            </w:pict>
          </mc:Fallback>
        </mc:AlternateContent>
      </w:r>
      <w:r w:rsidR="00DF4B3E">
        <w:rPr>
          <w:noProof/>
        </w:rPr>
        <mc:AlternateContent>
          <mc:Choice Requires="wps">
            <w:drawing>
              <wp:anchor distT="0" distB="0" distL="114300" distR="114300" simplePos="0" relativeHeight="251691008" behindDoc="0" locked="0" layoutInCell="1" allowOverlap="1" wp14:anchorId="1A206331" wp14:editId="495D47CF">
                <wp:simplePos x="0" y="0"/>
                <wp:positionH relativeFrom="margin">
                  <wp:posOffset>2115047</wp:posOffset>
                </wp:positionH>
                <wp:positionV relativeFrom="paragraph">
                  <wp:posOffset>5557962</wp:posOffset>
                </wp:positionV>
                <wp:extent cx="4428490" cy="413385"/>
                <wp:effectExtent l="1047750" t="1104900" r="10160" b="24765"/>
                <wp:wrapNone/>
                <wp:docPr id="29" name="Line Callout 1 29"/>
                <wp:cNvGraphicFramePr/>
                <a:graphic xmlns:a="http://schemas.openxmlformats.org/drawingml/2006/main">
                  <a:graphicData uri="http://schemas.microsoft.com/office/word/2010/wordprocessingShape">
                    <wps:wsp>
                      <wps:cNvSpPr/>
                      <wps:spPr>
                        <a:xfrm>
                          <a:off x="0" y="0"/>
                          <a:ext cx="4428490" cy="413385"/>
                        </a:xfrm>
                        <a:prstGeom prst="borderCallout1">
                          <a:avLst>
                            <a:gd name="adj1" fmla="val 52525"/>
                            <a:gd name="adj2" fmla="val -1628"/>
                            <a:gd name="adj3" fmla="val -256374"/>
                            <a:gd name="adj4" fmla="val -2286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this table contains what’s needed for the Calibration input file, formatted according to the specs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6331" id="Line Callout 1 29" o:spid="_x0000_s1029" type="#_x0000_t47" style="position:absolute;margin-left:166.55pt;margin-top:437.65pt;width:348.7pt;height:3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" adj="-4938,-55377,-352,11345" fillcolor="white [3201]" strokecolor="black [3200]" strokeweight="1.5pt">
                <v:stroke startarrow="block" startarrowwidth="wide" startarrowlength="long" endarrowwidth="wide"/>
                <v:textbo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w:t>
                      </w:r>
                      <w:r>
                        <w:rPr>
                          <w:sz w:val="18"/>
                        </w:rPr>
                        <w:t>this table contains what’s needed for the Calibration input file, formatted according to the specs required.</w:t>
                      </w:r>
                    </w:p>
                  </w:txbxContent>
                </v:textbox>
                <w10:wrap anchorx="margin"/>
              </v:shape>
            </w:pict>
          </mc:Fallback>
        </mc:AlternateContent>
      </w:r>
      <w:r w:rsidR="00DF4B3E">
        <w:rPr>
          <w:noProof/>
        </w:rPr>
        <mc:AlternateContent>
          <mc:Choice Requires="wps">
            <w:drawing>
              <wp:anchor distT="0" distB="0" distL="114300" distR="114300" simplePos="0" relativeHeight="251688960" behindDoc="0" locked="0" layoutInCell="1" allowOverlap="1" wp14:anchorId="47DDECCC" wp14:editId="1930BC47">
                <wp:simplePos x="0" y="0"/>
                <wp:positionH relativeFrom="margin">
                  <wp:posOffset>2130950</wp:posOffset>
                </wp:positionH>
                <wp:positionV relativeFrom="paragraph">
                  <wp:posOffset>4937760</wp:posOffset>
                </wp:positionV>
                <wp:extent cx="4428490" cy="572135"/>
                <wp:effectExtent l="1066800" t="704850" r="10160" b="18415"/>
                <wp:wrapNone/>
                <wp:docPr id="28" name="Line Callout 1 28"/>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119031"/>
                            <a:gd name="adj4" fmla="val -2340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ECCC" id="Line Callout 1 28" o:spid="_x0000_s1030" type="#_x0000_t47" style="position:absolute;margin-left:167.8pt;margin-top:388.8pt;width:348.7pt;height:45.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" adj="-5054,-25711,-352,11345" fillcolor="white [3201]" strokecolor="black [3200]" strokeweight="1.5pt">
                <v:stroke startarrow="block" startarrowwidth="wide" startarrowlength="long" endarrowwidth="wide"/>
                <v:textbo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v:textbox>
                <w10:wrap anchorx="margin"/>
              </v:shape>
            </w:pict>
          </mc:Fallback>
        </mc:AlternateContent>
      </w:r>
      <w:r w:rsidR="00E200B5">
        <w:rPr>
          <w:noProof/>
        </w:rPr>
        <mc:AlternateContent>
          <mc:Choice Requires="wps">
            <w:drawing>
              <wp:anchor distT="0" distB="0" distL="114300" distR="114300" simplePos="0" relativeHeight="251686912" behindDoc="0" locked="0" layoutInCell="1" allowOverlap="1" wp14:anchorId="3F2A0417" wp14:editId="31C9D97B">
                <wp:simplePos x="0" y="0"/>
                <wp:positionH relativeFrom="margin">
                  <wp:posOffset>0</wp:posOffset>
                </wp:positionH>
                <wp:positionV relativeFrom="paragraph">
                  <wp:posOffset>5319423</wp:posOffset>
                </wp:positionV>
                <wp:extent cx="2019300" cy="468630"/>
                <wp:effectExtent l="0" t="1238250" r="19050" b="26670"/>
                <wp:wrapNone/>
                <wp:docPr id="27" name="Line Callout 1 27"/>
                <wp:cNvGraphicFramePr/>
                <a:graphic xmlns:a="http://schemas.openxmlformats.org/drawingml/2006/main">
                  <a:graphicData uri="http://schemas.microsoft.com/office/word/2010/wordprocessingShape">
                    <wps:wsp>
                      <wps:cNvSpPr/>
                      <wps:spPr>
                        <a:xfrm>
                          <a:off x="0" y="0"/>
                          <a:ext cx="2019300" cy="468630"/>
                        </a:xfrm>
                        <a:prstGeom prst="borderCallout1">
                          <a:avLst>
                            <a:gd name="adj1" fmla="val -2229"/>
                            <a:gd name="adj2" fmla="val 49243"/>
                            <a:gd name="adj3" fmla="val -252985"/>
                            <a:gd name="adj4" fmla="val 2564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C92888B" w14:textId="34A47B67" w:rsidR="00E200B5" w:rsidRPr="00645E62" w:rsidRDefault="00E200B5" w:rsidP="00E200B5">
                            <w:pPr>
                              <w:rPr>
                                <w:sz w:val="18"/>
                              </w:rPr>
                            </w:pPr>
                            <w:r>
                              <w:rPr>
                                <w:sz w:val="18"/>
                              </w:rPr>
                              <w:t xml:space="preserve">This is an </w:t>
                            </w:r>
                            <w:r w:rsidRPr="00DF4B3E">
                              <w:rPr>
                                <w:sz w:val="18"/>
                                <w:u w:val="single"/>
                              </w:rPr>
                              <w:t>unused</w:t>
                            </w:r>
                            <w:r>
                              <w:rPr>
                                <w:sz w:val="18"/>
                              </w:rPr>
                              <w:t xml:space="preserve"> table that was initially created for lookup purposes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A0417" id="Line Callout 1 27" o:spid="_x0000_s1031" type="#_x0000_t47" style="position:absolute;margin-left:0;margin-top:418.85pt;width:159pt;height:36.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" adj="5540,-54645,10636,-481" fillcolor="white [3201]" strokecolor="black [3200]" strokeweight="1.5pt">
                <v:stroke startarrow="block" startarrowwidth="wide" startarrowlength="long" endarrowwidth="wide"/>
                <v:textbox>
                  <w:txbxContent>
                    <w:p w14:paraId="3C92888B" w14:textId="34A47B67" w:rsidR="00E200B5" w:rsidRPr="00645E62" w:rsidRDefault="00E200B5" w:rsidP="00E200B5">
                      <w:pPr>
                        <w:rPr>
                          <w:sz w:val="18"/>
                        </w:rPr>
                      </w:pPr>
                      <w:r>
                        <w:rPr>
                          <w:sz w:val="18"/>
                        </w:rPr>
                        <w:t xml:space="preserve">This is </w:t>
                      </w:r>
                      <w:r>
                        <w:rPr>
                          <w:sz w:val="18"/>
                        </w:rPr>
                        <w:t xml:space="preserve">an </w:t>
                      </w:r>
                      <w:r w:rsidRPr="00DF4B3E">
                        <w:rPr>
                          <w:sz w:val="18"/>
                          <w:u w:val="single"/>
                        </w:rPr>
                        <w:t>unused</w:t>
                      </w:r>
                      <w:r>
                        <w:rPr>
                          <w:sz w:val="18"/>
                        </w:rPr>
                        <w:t xml:space="preserve"> </w:t>
                      </w:r>
                      <w:r>
                        <w:rPr>
                          <w:sz w:val="18"/>
                        </w:rPr>
                        <w:t>table that was initially created for lookup purposes</w:t>
                      </w:r>
                    </w:p>
                  </w:txbxContent>
                </v:textbox>
                <w10:wrap anchorx="margin"/>
              </v:shape>
            </w:pict>
          </mc:Fallback>
        </mc:AlternateContent>
      </w:r>
      <w:r w:rsidR="00E200B5">
        <w:rPr>
          <w:noProof/>
        </w:rPr>
        <mc:AlternateContent>
          <mc:Choice Requires="wps">
            <w:drawing>
              <wp:anchor distT="0" distB="0" distL="114300" distR="114300" simplePos="0" relativeHeight="251683840" behindDoc="0" locked="0" layoutInCell="1" allowOverlap="1" wp14:anchorId="41471C5C" wp14:editId="3F69F90F">
                <wp:simplePos x="0" y="0"/>
                <wp:positionH relativeFrom="margin">
                  <wp:posOffset>2138901</wp:posOffset>
                </wp:positionH>
                <wp:positionV relativeFrom="paragraph">
                  <wp:posOffset>4317558</wp:posOffset>
                </wp:positionV>
                <wp:extent cx="4428490" cy="572135"/>
                <wp:effectExtent l="1123950" t="476250" r="10160" b="18415"/>
                <wp:wrapNone/>
                <wp:docPr id="26" name="Line Callout 1 26"/>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77339"/>
                            <a:gd name="adj4" fmla="val -2483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w:t>
                            </w:r>
                            <w:proofErr w:type="spellStart"/>
                            <w:r>
                              <w:rPr>
                                <w:sz w:val="18"/>
                              </w:rPr>
                              <w:t>FRAM_stockID</w:t>
                            </w:r>
                            <w:proofErr w:type="spellEnd"/>
                            <w:r>
                              <w:rPr>
                                <w:sz w:val="18"/>
                              </w:rPr>
                              <w:t>), as well whether or not particular stocks should b</w:t>
                            </w:r>
                            <w:r w:rsidR="00DF4B3E">
                              <w:rPr>
                                <w:sz w:val="18"/>
                              </w:rPr>
                              <w:t>e accessible during processing (‘Include’</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1C5C" id="Line Callout 1 26" o:spid="_x0000_s1032" type="#_x0000_t47" style="position:absolute;margin-left:168.4pt;margin-top:339.95pt;width:348.7pt;height:45.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" adj="-5365,-16705,-352,11345" fillcolor="white [3201]" strokecolor="black [3200]" strokeweight="1.5pt">
                <v:stroke startarrow="block" startarrowwidth="wide" startarrowlength="long" endarrowwidth="wide"/>
                <v:textbo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w:t>
                      </w:r>
                      <w:proofErr w:type="spellStart"/>
                      <w:r>
                        <w:rPr>
                          <w:sz w:val="18"/>
                        </w:rPr>
                        <w:t>FRAM_stockID</w:t>
                      </w:r>
                      <w:proofErr w:type="spellEnd"/>
                      <w:r>
                        <w:rPr>
                          <w:sz w:val="18"/>
                        </w:rPr>
                        <w:t>), as well whether or not particular stocks should b</w:t>
                      </w:r>
                      <w:r w:rsidR="00DF4B3E">
                        <w:rPr>
                          <w:sz w:val="18"/>
                        </w:rPr>
                        <w:t>e accessible during processing (‘Include’</w:t>
                      </w:r>
                      <w:r>
                        <w:rPr>
                          <w:sz w:val="18"/>
                        </w:rPr>
                        <w:t>)</w:t>
                      </w:r>
                    </w:p>
                  </w:txbxContent>
                </v:textbox>
                <w10:wrap anchorx="margin"/>
              </v:shape>
            </w:pict>
          </mc:Fallback>
        </mc:AlternateContent>
      </w:r>
      <w:r w:rsidR="00E200B5">
        <w:rPr>
          <w:noProof/>
        </w:rPr>
        <mc:AlternateContent>
          <mc:Choice Requires="wps">
            <w:drawing>
              <wp:anchor distT="0" distB="0" distL="114300" distR="114300" simplePos="0" relativeHeight="251681792" behindDoc="0" locked="0" layoutInCell="1" allowOverlap="1" wp14:anchorId="248B0510" wp14:editId="6751ACBC">
                <wp:simplePos x="0" y="0"/>
                <wp:positionH relativeFrom="margin">
                  <wp:posOffset>2138901</wp:posOffset>
                </wp:positionH>
                <wp:positionV relativeFrom="paragraph">
                  <wp:posOffset>3912042</wp:posOffset>
                </wp:positionV>
                <wp:extent cx="4428490" cy="397510"/>
                <wp:effectExtent l="1028700" t="266700" r="10160" b="21590"/>
                <wp:wrapNone/>
                <wp:docPr id="25" name="Line Callout 1 25"/>
                <wp:cNvGraphicFramePr/>
                <a:graphic xmlns:a="http://schemas.openxmlformats.org/drawingml/2006/main">
                  <a:graphicData uri="http://schemas.microsoft.com/office/word/2010/wordprocessingShape">
                    <wps:wsp>
                      <wps:cNvSpPr/>
                      <wps:spPr>
                        <a:xfrm>
                          <a:off x="0" y="0"/>
                          <a:ext cx="4428490" cy="397510"/>
                        </a:xfrm>
                        <a:prstGeom prst="borderCallout1">
                          <a:avLst>
                            <a:gd name="adj1" fmla="val 46524"/>
                            <a:gd name="adj2" fmla="val -371"/>
                            <a:gd name="adj3" fmla="val -53907"/>
                            <a:gd name="adj4" fmla="val -2268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w:t>
                            </w:r>
                            <w:proofErr w:type="spellStart"/>
                            <w:r w:rsidR="00A23ABE">
                              <w:rPr>
                                <w:sz w:val="18"/>
                              </w:rPr>
                              <w:t>OUT_CWTAll</w:t>
                            </w:r>
                            <w:proofErr w:type="spellEnd"/>
                            <w:r w:rsidR="00A23ABE">
                              <w:rPr>
                                <w:sz w:val="18"/>
                              </w:rPr>
                              <w:t>’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0510" id="Line Callout 1 25" o:spid="_x0000_s1033" type="#_x0000_t47" style="position:absolute;margin-left:168.4pt;margin-top:308.05pt;width:348.7pt;height:31.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" adj="-4899,-11644,-80,10049" fillcolor="white [3201]" strokecolor="black [3200]" strokeweight="1.5pt">
                <v:stroke startarrow="block" startarrowwidth="wide" startarrowlength="long" endarrowwidth="wide"/>
                <v:textbo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w:t>
                      </w:r>
                      <w:proofErr w:type="spellStart"/>
                      <w:r w:rsidR="00A23ABE">
                        <w:rPr>
                          <w:sz w:val="18"/>
                        </w:rPr>
                        <w:t>OUT_CWTAll</w:t>
                      </w:r>
                      <w:proofErr w:type="spellEnd"/>
                      <w:r w:rsidR="00A23ABE">
                        <w:rPr>
                          <w:sz w:val="18"/>
                        </w:rPr>
                        <w:t>’ output</w:t>
                      </w:r>
                      <w:r w:rsidR="00A23ABE">
                        <w:rPr>
                          <w:sz w:val="18"/>
                        </w:rPr>
                        <w:t>.</w:t>
                      </w:r>
                    </w:p>
                  </w:txbxContent>
                </v:textbox>
                <w10:wrap anchorx="margin"/>
              </v:shape>
            </w:pict>
          </mc:Fallback>
        </mc:AlternateContent>
      </w:r>
      <w:r w:rsidR="00F03D5F">
        <w:rPr>
          <w:noProof/>
        </w:rPr>
        <mc:AlternateContent>
          <mc:Choice Requires="wps">
            <w:drawing>
              <wp:anchor distT="0" distB="0" distL="114300" distR="114300" simplePos="0" relativeHeight="251677696" behindDoc="0" locked="0" layoutInCell="1" allowOverlap="1" wp14:anchorId="03932934" wp14:editId="07D8BDB5">
                <wp:simplePos x="0" y="0"/>
                <wp:positionH relativeFrom="margin">
                  <wp:posOffset>2282024</wp:posOffset>
                </wp:positionH>
                <wp:positionV relativeFrom="paragraph">
                  <wp:posOffset>2878372</wp:posOffset>
                </wp:positionV>
                <wp:extent cx="4330065" cy="397510"/>
                <wp:effectExtent l="1162050" t="0" r="13335" b="21590"/>
                <wp:wrapNone/>
                <wp:docPr id="22" name="Line Callout 1 22"/>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66111"/>
                            <a:gd name="adj4" fmla="val -2597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w:t>
                            </w:r>
                            <w:proofErr w:type="spellStart"/>
                            <w:r w:rsidR="00A23ABE">
                              <w:rPr>
                                <w:sz w:val="18"/>
                              </w:rPr>
                              <w:t>Petes</w:t>
                            </w:r>
                            <w:proofErr w:type="spellEnd"/>
                            <w:r w:rsidR="00A23ABE">
                              <w:rPr>
                                <w:sz w:val="18"/>
                              </w:rPr>
                              <w:t xml:space="preserve"> FRAM Stock Inventory’) </w:t>
                            </w:r>
                            <w:r>
                              <w:rPr>
                                <w:sz w:val="18"/>
                              </w:rPr>
                              <w:t>that inventories observed tags by fishery, stock, time step, etc…</w:t>
                            </w:r>
                            <w:r w:rsidR="00A23ABE">
                              <w:rPr>
                                <w:sz w:val="18"/>
                              </w:rPr>
                              <w:t>it can be deleted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32934" id="Line Callout 1 22" o:spid="_x0000_s1034" type="#_x0000_t47" style="position:absolute;margin-left:179.7pt;margin-top:226.65pt;width:340.95pt;height:31.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" adj="-5610,14280,-352,11345" fillcolor="white [3201]" strokecolor="black [3200]" strokeweight="1.5pt">
                <v:stroke startarrow="block" startarrowwidth="wide" startarrowlength="long" endarrowwidth="wide"/>
                <v:textbo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w:t>
                      </w:r>
                      <w:proofErr w:type="spellStart"/>
                      <w:r w:rsidR="00A23ABE">
                        <w:rPr>
                          <w:sz w:val="18"/>
                        </w:rPr>
                        <w:t>Petes</w:t>
                      </w:r>
                      <w:proofErr w:type="spellEnd"/>
                      <w:r w:rsidR="00A23ABE">
                        <w:rPr>
                          <w:sz w:val="18"/>
                        </w:rPr>
                        <w:t xml:space="preserve"> FRAM Stock Inventory’) </w:t>
                      </w:r>
                      <w:r>
                        <w:rPr>
                          <w:sz w:val="18"/>
                        </w:rPr>
                        <w:t xml:space="preserve">that inventories observed tags by fishery, stock, time step, </w:t>
                      </w:r>
                      <w:proofErr w:type="spellStart"/>
                      <w:r>
                        <w:rPr>
                          <w:sz w:val="18"/>
                        </w:rPr>
                        <w:t>etc</w:t>
                      </w:r>
                      <w:proofErr w:type="spellEnd"/>
                      <w:r>
                        <w:rPr>
                          <w:sz w:val="18"/>
                        </w:rPr>
                        <w:t>…</w:t>
                      </w:r>
                      <w:r w:rsidR="00A23ABE">
                        <w:rPr>
                          <w:sz w:val="18"/>
                        </w:rPr>
                        <w:t>it can be deleted at any time.</w:t>
                      </w:r>
                    </w:p>
                  </w:txbxContent>
                </v:textbox>
                <o:callout v:ext="edit" minusy="t"/>
                <w10:wrap anchorx="margin"/>
              </v:shape>
            </w:pict>
          </mc:Fallback>
        </mc:AlternateContent>
      </w:r>
      <w:r w:rsidR="00F03D5F">
        <w:rPr>
          <w:noProof/>
        </w:rPr>
        <mc:AlternateContent>
          <mc:Choice Requires="wps">
            <w:drawing>
              <wp:anchor distT="0" distB="0" distL="114300" distR="114300" simplePos="0" relativeHeight="251675648" behindDoc="0" locked="0" layoutInCell="1" allowOverlap="1" wp14:anchorId="45955C9B" wp14:editId="74E8E026">
                <wp:simplePos x="0" y="0"/>
                <wp:positionH relativeFrom="margin">
                  <wp:posOffset>2170706</wp:posOffset>
                </wp:positionH>
                <wp:positionV relativeFrom="paragraph">
                  <wp:posOffset>2456953</wp:posOffset>
                </wp:positionV>
                <wp:extent cx="4330065" cy="397510"/>
                <wp:effectExtent l="933450" t="0" r="13335" b="154940"/>
                <wp:wrapNone/>
                <wp:docPr id="21" name="Line Callout 1 21"/>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120119"/>
                            <a:gd name="adj4" fmla="val -20649"/>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55C9B" id="Line Callout 1 21" o:spid="_x0000_s1035" type="#_x0000_t47" style="position:absolute;margin-left:170.9pt;margin-top:193.45pt;width:340.95pt;height:3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" adj="-4460,25946,-352,11345" fillcolor="white [3201]" strokecolor="black [3200]" strokeweight="1.5pt">
                <v:stroke startarrow="block" startarrowwidth="wide" startarrowlength="long" endarrowwidth="wide"/>
                <v:textbo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3600" behindDoc="0" locked="0" layoutInCell="1" allowOverlap="1" wp14:anchorId="657B274E" wp14:editId="494D8B97">
                <wp:simplePos x="0" y="0"/>
                <wp:positionH relativeFrom="margin">
                  <wp:posOffset>2409245</wp:posOffset>
                </wp:positionH>
                <wp:positionV relativeFrom="paragraph">
                  <wp:posOffset>1971923</wp:posOffset>
                </wp:positionV>
                <wp:extent cx="2019300" cy="405130"/>
                <wp:effectExtent l="1162050" t="0" r="19050" b="414020"/>
                <wp:wrapNone/>
                <wp:docPr id="20" name="Line Callout 1 20"/>
                <wp:cNvGraphicFramePr/>
                <a:graphic xmlns:a="http://schemas.openxmlformats.org/drawingml/2006/main">
                  <a:graphicData uri="http://schemas.microsoft.com/office/word/2010/wordprocessingShape">
                    <wps:wsp>
                      <wps:cNvSpPr/>
                      <wps:spPr>
                        <a:xfrm>
                          <a:off x="0" y="0"/>
                          <a:ext cx="2019300" cy="405130"/>
                        </a:xfrm>
                        <a:prstGeom prst="borderCallout1">
                          <a:avLst>
                            <a:gd name="adj1" fmla="val 46837"/>
                            <a:gd name="adj2" fmla="val -1553"/>
                            <a:gd name="adj3" fmla="val 192134"/>
                            <a:gd name="adj4" fmla="val -5546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35CD446" w14:textId="1AB56F4D" w:rsidR="004B2AFA" w:rsidRPr="00645E62" w:rsidRDefault="004B2AFA" w:rsidP="00245D4B">
                            <w:pPr>
                              <w:rPr>
                                <w:sz w:val="18"/>
                              </w:rPr>
                            </w:pPr>
                            <w:r>
                              <w:rPr>
                                <w:sz w:val="18"/>
                              </w:rPr>
                              <w:t xml:space="preserve">This table is unused (see related note under </w:t>
                            </w:r>
                            <w:proofErr w:type="spellStart"/>
                            <w:r>
                              <w:rPr>
                                <w:sz w:val="18"/>
                              </w:rPr>
                              <w:t>FRAM_code_rules</w:t>
                            </w:r>
                            <w:proofErr w:type="spellEnd"/>
                            <w:r>
                              <w:rPr>
                                <w:sz w:val="18"/>
                              </w:rPr>
                              <w:t xml:space="preserve">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274E" id="Line Callout 1 20" o:spid="_x0000_s1036" type="#_x0000_t47" style="position:absolute;margin-left:189.7pt;margin-top:155.25pt;width:159pt;height:31.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" adj="-11981,41501,-335,10117" fillcolor="white [3201]" strokecolor="black [3200]" strokeweight="1.5pt">
                <v:stroke startarrow="block" startarrowwidth="wide" startarrowlength="long" endarrowwidth="wide"/>
                <v:textbox>
                  <w:txbxContent>
                    <w:p w14:paraId="135CD446" w14:textId="1AB56F4D" w:rsidR="004B2AFA" w:rsidRPr="00645E62" w:rsidRDefault="004B2AFA" w:rsidP="00245D4B">
                      <w:pPr>
                        <w:rPr>
                          <w:sz w:val="18"/>
                        </w:rPr>
                      </w:pPr>
                      <w:r>
                        <w:rPr>
                          <w:sz w:val="18"/>
                        </w:rPr>
                        <w:t xml:space="preserve">This table is unused (see related note under </w:t>
                      </w:r>
                      <w:proofErr w:type="spellStart"/>
                      <w:r>
                        <w:rPr>
                          <w:sz w:val="18"/>
                        </w:rPr>
                        <w:t>FRAM_code_rules</w:t>
                      </w:r>
                      <w:proofErr w:type="spellEnd"/>
                      <w:r>
                        <w:rPr>
                          <w:sz w:val="18"/>
                        </w:rPr>
                        <w:t xml:space="preserve"> above)</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1552" behindDoc="0" locked="0" layoutInCell="1" allowOverlap="1" wp14:anchorId="27F13B3A" wp14:editId="22FB080A">
                <wp:simplePos x="0" y="0"/>
                <wp:positionH relativeFrom="margin">
                  <wp:posOffset>2186609</wp:posOffset>
                </wp:positionH>
                <wp:positionV relativeFrom="paragraph">
                  <wp:posOffset>1637969</wp:posOffset>
                </wp:positionV>
                <wp:extent cx="4330065" cy="269875"/>
                <wp:effectExtent l="1143000" t="0" r="13335" b="720725"/>
                <wp:wrapNone/>
                <wp:docPr id="19" name="Line Callout 1 19"/>
                <wp:cNvGraphicFramePr/>
                <a:graphic xmlns:a="http://schemas.openxmlformats.org/drawingml/2006/main">
                  <a:graphicData uri="http://schemas.microsoft.com/office/word/2010/wordprocessingShape">
                    <wps:wsp>
                      <wps:cNvSpPr/>
                      <wps:spPr>
                        <a:xfrm>
                          <a:off x="0" y="0"/>
                          <a:ext cx="4330065" cy="269875"/>
                        </a:xfrm>
                        <a:prstGeom prst="borderCallout1">
                          <a:avLst>
                            <a:gd name="adj1" fmla="val 52525"/>
                            <a:gd name="adj2" fmla="val -1628"/>
                            <a:gd name="adj3" fmla="val 347193"/>
                            <a:gd name="adj4" fmla="val -2579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3B3A" id="Line Callout 1 19" o:spid="_x0000_s1037" type="#_x0000_t47" style="position:absolute;margin-left:172.15pt;margin-top:128.95pt;width:340.95pt;height:21.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" adj="-5571,74994,-352,11345" fillcolor="white [3201]" strokecolor="black [3200]" strokeweight="1.5pt">
                <v:stroke startarrow="block" startarrowwidth="wide" startarrowlength="long" endarrowwidth="wide"/>
                <v:textbo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9504" behindDoc="0" locked="0" layoutInCell="1" allowOverlap="1" wp14:anchorId="32C1EA6C" wp14:editId="69384389">
                <wp:simplePos x="0" y="0"/>
                <wp:positionH relativeFrom="margin">
                  <wp:posOffset>2484408</wp:posOffset>
                </wp:positionH>
                <wp:positionV relativeFrom="paragraph">
                  <wp:posOffset>1190445</wp:posOffset>
                </wp:positionV>
                <wp:extent cx="2389505" cy="379095"/>
                <wp:effectExtent l="1447800" t="0" r="10795" b="878205"/>
                <wp:wrapNone/>
                <wp:docPr id="18" name="Line Callout 1 18"/>
                <wp:cNvGraphicFramePr/>
                <a:graphic xmlns:a="http://schemas.openxmlformats.org/drawingml/2006/main">
                  <a:graphicData uri="http://schemas.microsoft.com/office/word/2010/wordprocessingShape">
                    <wps:wsp>
                      <wps:cNvSpPr/>
                      <wps:spPr>
                        <a:xfrm>
                          <a:off x="0" y="0"/>
                          <a:ext cx="2389505" cy="379095"/>
                        </a:xfrm>
                        <a:prstGeom prst="borderCallout1">
                          <a:avLst>
                            <a:gd name="adj1" fmla="val 52525"/>
                            <a:gd name="adj2" fmla="val -1628"/>
                            <a:gd name="adj3" fmla="val 314004"/>
                            <a:gd name="adj4" fmla="val -5925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1EA6C" id="Line Callout 1 18" o:spid="_x0000_s1038" type="#_x0000_t47" style="position:absolute;margin-left:195.6pt;margin-top:93.75pt;width:188.15pt;height:29.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" adj="-12798,67825,-352,11345" fillcolor="white [3201]" strokecolor="black [3200]" strokeweight="1.5pt">
                <v:stroke startarrow="block" startarrowwidth="wide" startarrowlength="long" endarrowwidth="wide"/>
                <v:textbo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7456" behindDoc="0" locked="0" layoutInCell="1" allowOverlap="1" wp14:anchorId="15A65660" wp14:editId="5CF97551">
                <wp:simplePos x="0" y="0"/>
                <wp:positionH relativeFrom="margin">
                  <wp:posOffset>2484408</wp:posOffset>
                </wp:positionH>
                <wp:positionV relativeFrom="paragraph">
                  <wp:posOffset>750498</wp:posOffset>
                </wp:positionV>
                <wp:extent cx="3585845" cy="379095"/>
                <wp:effectExtent l="1295400" t="0" r="14605" b="1125855"/>
                <wp:wrapNone/>
                <wp:docPr id="17" name="Line Callout 1 17"/>
                <wp:cNvGraphicFramePr/>
                <a:graphic xmlns:a="http://schemas.openxmlformats.org/drawingml/2006/main">
                  <a:graphicData uri="http://schemas.microsoft.com/office/word/2010/wordprocessingShape">
                    <wps:wsp>
                      <wps:cNvSpPr/>
                      <wps:spPr>
                        <a:xfrm>
                          <a:off x="0" y="0"/>
                          <a:ext cx="3585845" cy="379095"/>
                        </a:xfrm>
                        <a:prstGeom prst="borderCallout1">
                          <a:avLst>
                            <a:gd name="adj1" fmla="val 52525"/>
                            <a:gd name="adj2" fmla="val -1628"/>
                            <a:gd name="adj3" fmla="val 382270"/>
                            <a:gd name="adj4" fmla="val -3530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w:t>
                            </w:r>
                            <w:proofErr w:type="spellStart"/>
                            <w:r>
                              <w:rPr>
                                <w:sz w:val="18"/>
                              </w:rPr>
                              <w:t>FRAM_fwspt_Ratios</w:t>
                            </w:r>
                            <w:proofErr w:type="spellEnd"/>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660" id="Line Callout 1 17" o:spid="_x0000_s1039" type="#_x0000_t47" style="position:absolute;margin-left:195.6pt;margin-top:59.1pt;width:282.35pt;height:29.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" adj="-7626,82570,-352,11345" fillcolor="white [3201]" strokecolor="black [3200]" strokeweight="1.5pt">
                <v:stroke startarrow="block" startarrowwidth="wide" startarrowlength="long" endarrowwidth="wide"/>
                <v:textbo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w:t>
                      </w:r>
                      <w:proofErr w:type="spellStart"/>
                      <w:r>
                        <w:rPr>
                          <w:sz w:val="18"/>
                        </w:rPr>
                        <w:t>FRAM_fwspt_Ratios</w:t>
                      </w:r>
                      <w:proofErr w:type="spellEnd"/>
                      <w:r>
                        <w:rPr>
                          <w:sz w:val="18"/>
                        </w:rPr>
                        <w:t>’.</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5408" behindDoc="0" locked="0" layoutInCell="1" allowOverlap="1" wp14:anchorId="62AC379E" wp14:editId="384810BF">
                <wp:simplePos x="0" y="0"/>
                <wp:positionH relativeFrom="margin">
                  <wp:posOffset>2458192</wp:posOffset>
                </wp:positionH>
                <wp:positionV relativeFrom="paragraph">
                  <wp:posOffset>59377</wp:posOffset>
                </wp:positionV>
                <wp:extent cx="3585845" cy="635635"/>
                <wp:effectExtent l="1295400" t="0" r="14605" b="1402715"/>
                <wp:wrapNone/>
                <wp:docPr id="15" name="Line Callout 1 15"/>
                <wp:cNvGraphicFramePr/>
                <a:graphic xmlns:a="http://schemas.openxmlformats.org/drawingml/2006/main">
                  <a:graphicData uri="http://schemas.microsoft.com/office/word/2010/wordprocessingShape">
                    <wps:wsp>
                      <wps:cNvSpPr/>
                      <wps:spPr>
                        <a:xfrm>
                          <a:off x="0" y="0"/>
                          <a:ext cx="3585845" cy="635635"/>
                        </a:xfrm>
                        <a:prstGeom prst="borderCallout1">
                          <a:avLst>
                            <a:gd name="adj1" fmla="val 52525"/>
                            <a:gd name="adj2" fmla="val -1628"/>
                            <a:gd name="adj3" fmla="val 313882"/>
                            <a:gd name="adj4" fmla="val -3494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AC379E" id="Line Callout 1 15" o:spid="_x0000_s1040" type="#_x0000_t47" style="position:absolute;margin-left:193.55pt;margin-top:4.7pt;width:282.35pt;height:50.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" adj="-7547,67799,-352,11345" fillcolor="white [3201]" strokecolor="black [3200]" strokeweight="1.5pt">
                <v:stroke startarrow="block" startarrowwidth="wide" startarrowlength="long" endarrowwidth="wide"/>
                <v:textbo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v:textbox>
                <o:callout v:ext="edit" minusy="t"/>
                <w10:wrap anchorx="margin"/>
              </v:shape>
            </w:pict>
          </mc:Fallback>
        </mc:AlternateContent>
      </w:r>
      <w:r w:rsidR="00E24752">
        <w:rPr>
          <w:noProof/>
        </w:rPr>
        <w:drawing>
          <wp:inline distT="0" distB="0" distL="0" distR="0" wp14:anchorId="6CEE3D94" wp14:editId="71F7907A">
            <wp:extent cx="1740090" cy="5645131"/>
            <wp:effectExtent l="133350" t="114300" r="127000" b="1657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91504" b="13891"/>
                    <a:stretch/>
                  </pic:blipFill>
                  <pic:spPr bwMode="auto">
                    <a:xfrm>
                      <a:off x="0" y="0"/>
                      <a:ext cx="1742086" cy="5651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2614ED" w14:textId="77777777" w:rsidR="000335F1" w:rsidRDefault="000335F1" w:rsidP="000335F1">
      <w:pPr>
        <w:spacing w:after="0"/>
      </w:pPr>
    </w:p>
    <w:p w14:paraId="2DC8ABC3" w14:textId="27D7D6F0" w:rsidR="00CE7293" w:rsidRDefault="00CE7293" w:rsidP="000335F1">
      <w:pPr>
        <w:spacing w:after="0"/>
      </w:pPr>
      <w:r w:rsidRPr="000E3F9D">
        <w:rPr>
          <w:b/>
        </w:rPr>
        <w:t xml:space="preserve">Figure B1. </w:t>
      </w:r>
      <w:r>
        <w:t xml:space="preserve">FRAM-related tables that have been added to the CAS database to support </w:t>
      </w:r>
      <w:proofErr w:type="spellStart"/>
      <w:r>
        <w:t>FRAMBuilder’s</w:t>
      </w:r>
      <w:proofErr w:type="spellEnd"/>
      <w:r>
        <w:t xml:space="preserve"> mapping/processing tasks.</w:t>
      </w:r>
    </w:p>
    <w:p w14:paraId="7498731C" w14:textId="77777777" w:rsidR="00766DFF" w:rsidRDefault="00766DFF" w:rsidP="0066409C">
      <w:pPr>
        <w:spacing w:after="0"/>
      </w:pPr>
    </w:p>
    <w:p w14:paraId="2120C3C4" w14:textId="77777777" w:rsidR="00AC1188" w:rsidRDefault="00AC1188">
      <w:pPr>
        <w:rPr>
          <w:b/>
        </w:rPr>
      </w:pPr>
      <w:r>
        <w:rPr>
          <w:b/>
        </w:rPr>
        <w:br w:type="page"/>
      </w:r>
    </w:p>
    <w:p w14:paraId="4EEACA8E" w14:textId="03993D00" w:rsidR="00766DFF" w:rsidRPr="000335F1" w:rsidRDefault="00766DFF" w:rsidP="00766DFF">
      <w:pPr>
        <w:spacing w:after="0"/>
        <w:outlineLvl w:val="0"/>
      </w:pPr>
      <w:bookmarkStart w:id="30" w:name="_Toc453861389"/>
      <w:r w:rsidRPr="001635C4">
        <w:rPr>
          <w:b/>
        </w:rPr>
        <w:lastRenderedPageBreak/>
        <w:t xml:space="preserve">Appendix </w:t>
      </w:r>
      <w:r w:rsidR="00AC1188">
        <w:rPr>
          <w:b/>
        </w:rPr>
        <w:t>C</w:t>
      </w:r>
      <w:r w:rsidRPr="001635C4">
        <w:rPr>
          <w:b/>
        </w:rPr>
        <w:t xml:space="preserve">. </w:t>
      </w:r>
      <w:r w:rsidR="00642C82">
        <w:rPr>
          <w:b/>
        </w:rPr>
        <w:t>List of “Don’t Forget” external data pre-processing steps</w:t>
      </w:r>
      <w:bookmarkEnd w:id="30"/>
    </w:p>
    <w:p w14:paraId="20698706" w14:textId="77777777" w:rsidR="00766DFF" w:rsidRDefault="00766DFF" w:rsidP="00766DFF">
      <w:pPr>
        <w:spacing w:after="0"/>
      </w:pPr>
    </w:p>
    <w:p w14:paraId="60587DF4" w14:textId="74AD340C" w:rsidR="00AF2613" w:rsidRDefault="00AF2613" w:rsidP="00766DFF">
      <w:pPr>
        <w:spacing w:after="0"/>
      </w:pPr>
      <w:r>
        <w:t>In no particular order, this is a list of a few processing/data modification steps that need to be taken before data can be fully ground through the FRAMBuilder mill.</w:t>
      </w:r>
    </w:p>
    <w:p w14:paraId="33B2AB8B" w14:textId="77777777" w:rsidR="00AF2613" w:rsidRDefault="00AF2613" w:rsidP="00766DFF">
      <w:pPr>
        <w:spacing w:after="0"/>
      </w:pPr>
    </w:p>
    <w:p w14:paraId="3DE4E52A" w14:textId="389647B4" w:rsidR="00AF2613" w:rsidRDefault="00AF2613" w:rsidP="00AF2613">
      <w:pPr>
        <w:pStyle w:val="ListParagraph"/>
        <w:numPr>
          <w:ilvl w:val="0"/>
          <w:numId w:val="39"/>
        </w:numPr>
        <w:spacing w:after="0"/>
      </w:pPr>
      <w:r>
        <w:t xml:space="preserve">An annoying auxiliary-related add-on step, over and above getting them from the CTC – the fishery mappings contained in these files need to be reverted to the 2013 mapping values.   </w:t>
      </w:r>
    </w:p>
    <w:p w14:paraId="3A8D5D24" w14:textId="77777777" w:rsidR="001F092B" w:rsidRDefault="00AF2613" w:rsidP="001F092B">
      <w:pPr>
        <w:pStyle w:val="ListParagraph"/>
        <w:numPr>
          <w:ilvl w:val="0"/>
          <w:numId w:val="39"/>
        </w:numPr>
        <w:spacing w:after="0"/>
      </w:pPr>
      <w:r>
        <w:t xml:space="preserve">To create an LCN stock base CWT file, a composite Oregon and Washington LRH stock CWT input files (releases, recoveries) needs to be duplicated and given dummy codes to be used to parameterize the LCN stock; this modification applies to both data downloaded from RMIS AND Auxiliary files involving LRH fish. </w:t>
      </w:r>
    </w:p>
    <w:p w14:paraId="3EDD6EB2" w14:textId="53602905" w:rsidR="00726B94" w:rsidRDefault="001F092B" w:rsidP="0054592A">
      <w:pPr>
        <w:pStyle w:val="ListParagraph"/>
        <w:numPr>
          <w:ilvl w:val="0"/>
          <w:numId w:val="39"/>
        </w:numPr>
        <w:spacing w:after="0"/>
      </w:pPr>
      <w:r>
        <w:t xml:space="preserve">User-specified weights need to be generated to create the 50:50 merged Skagit spring fingerling/yearling stock (stock ID #12); an example of how this is done is contained in the supplied companion spreadsheet </w:t>
      </w:r>
      <w:r w:rsidR="0054592A">
        <w:t>called ‘</w:t>
      </w:r>
      <w:r w:rsidR="0054592A" w:rsidRPr="0054592A">
        <w:t>weighting_SKSSKF.xlsx</w:t>
      </w:r>
      <w:r w:rsidR="0054592A">
        <w:t xml:space="preserve">’, which is available at </w:t>
      </w:r>
      <w:hyperlink r:id="rId30" w:history="1">
        <w:r w:rsidR="0054592A" w:rsidRPr="0079002D">
          <w:rPr>
            <w:rStyle w:val="Hyperlink"/>
          </w:rPr>
          <w:t>https://github.com/petemchugh/FRAMBuilder/blob/master/weighting_SKSSKF.xlsx</w:t>
        </w:r>
      </w:hyperlink>
      <w:r w:rsidR="0054592A">
        <w:t>. Note also that the</w:t>
      </w:r>
      <w:r w:rsidR="00BB039F">
        <w:t xml:space="preserve"> ‘Stock’ and ‘</w:t>
      </w:r>
      <w:proofErr w:type="spellStart"/>
      <w:r w:rsidR="00BB039F">
        <w:t>FRAM_StockID</w:t>
      </w:r>
      <w:proofErr w:type="spellEnd"/>
      <w:r w:rsidR="00BB039F">
        <w:t>’ field</w:t>
      </w:r>
      <w:r w:rsidR="0054592A">
        <w:t>s</w:t>
      </w:r>
      <w:r w:rsidR="00BB039F">
        <w:t xml:space="preserve"> in ‘</w:t>
      </w:r>
      <w:proofErr w:type="spellStart"/>
      <w:r w:rsidR="00BB039F">
        <w:t>FRAM_Stocks</w:t>
      </w:r>
      <w:proofErr w:type="spellEnd"/>
      <w:r w:rsidR="00BB039F">
        <w:t xml:space="preserve">’ need to be concurrent for the two stocks (e.g., </w:t>
      </w:r>
      <w:r w:rsidR="0054592A">
        <w:t>assign ‘Stock’ =</w:t>
      </w:r>
      <w:r w:rsidR="00BB039F">
        <w:t xml:space="preserve"> SKS and </w:t>
      </w:r>
      <w:r w:rsidR="0054592A">
        <w:t>‘</w:t>
      </w:r>
      <w:proofErr w:type="spellStart"/>
      <w:r w:rsidR="0054592A">
        <w:t>FRAM_StockID</w:t>
      </w:r>
      <w:proofErr w:type="spellEnd"/>
      <w:r w:rsidR="0054592A">
        <w:t>’ =</w:t>
      </w:r>
      <w:r w:rsidR="00BB039F">
        <w:t xml:space="preserve"> 12</w:t>
      </w:r>
      <w:r w:rsidR="0054592A">
        <w:t xml:space="preserve"> for both</w:t>
      </w:r>
      <w:r w:rsidR="00BB039F">
        <w:t>).</w:t>
      </w:r>
    </w:p>
    <w:p w14:paraId="036E9CD2" w14:textId="77777777" w:rsidR="00470FB7" w:rsidRDefault="00B44D86" w:rsidP="00F90538">
      <w:pPr>
        <w:pStyle w:val="ListParagraph"/>
        <w:numPr>
          <w:ilvl w:val="0"/>
          <w:numId w:val="39"/>
        </w:numPr>
        <w:spacing w:after="0"/>
      </w:pPr>
      <w:r>
        <w:t xml:space="preserve">To achieve the current (early 2016) target stock structure, a few additional manipulations to the </w:t>
      </w:r>
      <w:proofErr w:type="spellStart"/>
      <w:r>
        <w:t>CWTAll</w:t>
      </w:r>
      <w:proofErr w:type="spellEnd"/>
      <w:r>
        <w:t xml:space="preserve"> output need to be made externally within, e.g., ‘</w:t>
      </w:r>
      <w:r w:rsidRPr="00B44D86">
        <w:t>CalibInputs_May262016.xlsx</w:t>
      </w:r>
      <w:r>
        <w:t>’</w:t>
      </w:r>
      <w:r w:rsidR="00470FB7">
        <w:t>,</w:t>
      </w:r>
      <w:r>
        <w:t xml:space="preserve"> available here: </w:t>
      </w:r>
      <w:hyperlink r:id="rId31" w:history="1">
        <w:r w:rsidR="00470FB7" w:rsidRPr="0079002D">
          <w:rPr>
            <w:rStyle w:val="Hyperlink"/>
          </w:rPr>
          <w:t>https://github.com/petemchugh/FRAMBuilder/blob/master/CalibInputs_May262016.xlsx</w:t>
        </w:r>
      </w:hyperlink>
      <w:r>
        <w:t>; Specifically, here you will duplicate SPY for UWA, NF Nooksack for SF Nooksack, and Skagit S/F fingerlings for both the yearling and fingerling stock</w:t>
      </w:r>
      <w:r w:rsidR="00470FB7">
        <w:t xml:space="preserve"> (and reassign/provide stock codes accordingly)</w:t>
      </w:r>
      <w:r>
        <w:t>.</w:t>
      </w:r>
    </w:p>
    <w:p w14:paraId="2CF0C73A" w14:textId="5135FB7E" w:rsidR="00326C04" w:rsidRDefault="00470FB7" w:rsidP="00801425">
      <w:pPr>
        <w:pStyle w:val="ListParagraph"/>
        <w:numPr>
          <w:ilvl w:val="0"/>
          <w:numId w:val="39"/>
        </w:numPr>
        <w:spacing w:after="0"/>
      </w:pPr>
      <w:r>
        <w:t>Perhaps the most clunky (annoying?) external data preparation step</w:t>
      </w:r>
      <w:r w:rsidR="00801425">
        <w:t xml:space="preserve"> (which only has to happen once, so quit complaining…), you will n</w:t>
      </w:r>
      <w:r w:rsidR="00326C04">
        <w:t xml:space="preserve">eed to populate </w:t>
      </w:r>
      <w:r w:rsidR="00801425">
        <w:t xml:space="preserve">a </w:t>
      </w:r>
      <w:r w:rsidR="00326C04">
        <w:t xml:space="preserve">field </w:t>
      </w:r>
      <w:r w:rsidR="00801425">
        <w:t>within ‘</w:t>
      </w:r>
      <w:proofErr w:type="spellStart"/>
      <w:r w:rsidR="00801425">
        <w:t>CWDBRecovery</w:t>
      </w:r>
      <w:proofErr w:type="spellEnd"/>
      <w:r w:rsidR="00801425">
        <w:t xml:space="preserve">’ for all Areas 7BCD Net fishery recoveries so that Treaty/Non-treaty recoveries can be distinguished </w:t>
      </w:r>
      <w:r w:rsidR="00326C04">
        <w:t xml:space="preserve"> </w:t>
      </w:r>
      <w:r w:rsidR="00801425">
        <w:t>during processing [note, aside from Treaty Troll and 7BCD, no attempt is made to parse Treaty/</w:t>
      </w:r>
      <w:proofErr w:type="spellStart"/>
      <w:r w:rsidR="00801425">
        <w:t>NonTreaty</w:t>
      </w:r>
      <w:proofErr w:type="spellEnd"/>
      <w:r w:rsidR="00801425">
        <w:t xml:space="preserve"> within </w:t>
      </w:r>
      <w:proofErr w:type="spellStart"/>
      <w:r w:rsidR="00801425">
        <w:t>FRAMBuilder</w:t>
      </w:r>
      <w:proofErr w:type="spellEnd"/>
      <w:r w:rsidR="00801425">
        <w:rPr>
          <w:rStyle w:val="FootnoteReference"/>
        </w:rPr>
        <w:footnoteReference w:id="7"/>
      </w:r>
      <w:r w:rsidR="00801425">
        <w:t>]. Unfortunately, this cannot be automated within FRAMBuilder because CAS does not get loaded with sufficient information to make the distinction, where such a distinction is possible, and a non-trivial percentage of 7BCD recoveries cannot be assigned even if CAS had all of the RMIS data on earth (~30% of recoveries receive a non-descript net fishery recovery code, one that’s not attributable to a fisher type); thus, within the external preparation spreadsheet, the original 7BCD data loaded into FRAM-CAS are removed, parsed out (by additional details, either supplementary RMIS data or catch fractions), and placed back into CWDB with a newly populated ‘</w:t>
      </w:r>
      <w:proofErr w:type="spellStart"/>
      <w:r w:rsidR="00801425">
        <w:t>Tr_NT</w:t>
      </w:r>
      <w:proofErr w:type="spellEnd"/>
      <w:r w:rsidR="00801425">
        <w:t xml:space="preserve">’ field. Note that recoveries that cannot be distinguished are split fractionally based on run year catch fractions (i.e., treaty % of landed, non-treaty % of landed) which necessarily means that those records have to be duplicated and have their associated recovery total split accordingly; this is all completed and </w:t>
      </w:r>
      <w:r w:rsidR="00801425">
        <w:lastRenderedPageBreak/>
        <w:t>illustrated in the companion spreadsheet file ‘</w:t>
      </w:r>
      <w:proofErr w:type="spellStart"/>
      <w:r w:rsidR="00801425" w:rsidRPr="00801425">
        <w:t>BellinghamBayEvaluation</w:t>
      </w:r>
      <w:proofErr w:type="spellEnd"/>
      <w:r w:rsidR="00801425" w:rsidRPr="00801425">
        <w:t>(May2016_Split).</w:t>
      </w:r>
      <w:proofErr w:type="spellStart"/>
      <w:r w:rsidR="00801425" w:rsidRPr="00801425">
        <w:t>xlsx</w:t>
      </w:r>
      <w:proofErr w:type="spellEnd"/>
      <w:r w:rsidR="00801425">
        <w:t xml:space="preserve">’ which </w:t>
      </w:r>
      <w:r w:rsidR="00156FA5">
        <w:t>can be downloaded at</w:t>
      </w:r>
      <w:r w:rsidR="00801425">
        <w:t xml:space="preserve">: </w:t>
      </w:r>
      <w:hyperlink r:id="rId32" w:history="1">
        <w:r w:rsidR="00801425" w:rsidRPr="0079002D">
          <w:rPr>
            <w:rStyle w:val="Hyperlink"/>
          </w:rPr>
          <w:t>https://github.com/petemchugh/FRAMBuilder/blob/master/BellinghamBayEvaluation(May2016_Split).xlsx</w:t>
        </w:r>
      </w:hyperlink>
      <w:r w:rsidR="00801425">
        <w:t xml:space="preserve">.  </w:t>
      </w:r>
    </w:p>
    <w:p w14:paraId="1403F328" w14:textId="77777777" w:rsidR="00AC1188" w:rsidRDefault="00AC1188" w:rsidP="00766DFF">
      <w:pPr>
        <w:spacing w:after="0"/>
      </w:pPr>
    </w:p>
    <w:p w14:paraId="65894D04" w14:textId="77777777" w:rsidR="00766DFF" w:rsidRDefault="00766DFF" w:rsidP="00766DFF">
      <w:pPr>
        <w:spacing w:after="0"/>
      </w:pPr>
    </w:p>
    <w:p w14:paraId="5F5C8CE2" w14:textId="77777777" w:rsidR="00766DFF" w:rsidRPr="001635C4" w:rsidRDefault="00766DFF" w:rsidP="00766DFF">
      <w:pPr>
        <w:spacing w:after="0"/>
      </w:pPr>
    </w:p>
    <w:p w14:paraId="7C95B2A8" w14:textId="77777777" w:rsidR="00766DFF" w:rsidRPr="001635C4" w:rsidRDefault="00766DFF" w:rsidP="00766DFF">
      <w:pPr>
        <w:spacing w:after="0"/>
      </w:pPr>
    </w:p>
    <w:p w14:paraId="15F3E134" w14:textId="77777777" w:rsidR="00766DFF" w:rsidRPr="001635C4" w:rsidRDefault="00766DFF" w:rsidP="0066409C">
      <w:pPr>
        <w:spacing w:after="0"/>
      </w:pPr>
    </w:p>
    <w:sectPr w:rsidR="00766DFF" w:rsidRPr="001635C4" w:rsidSect="00A0134C">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E13A8B" w14:textId="77777777" w:rsidR="00156584" w:rsidRDefault="00156584" w:rsidP="00E95993">
      <w:pPr>
        <w:spacing w:after="0" w:line="240" w:lineRule="auto"/>
      </w:pPr>
      <w:r>
        <w:separator/>
      </w:r>
    </w:p>
  </w:endnote>
  <w:endnote w:type="continuationSeparator" w:id="0">
    <w:p w14:paraId="7254261D" w14:textId="77777777" w:rsidR="00156584" w:rsidRDefault="00156584"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6039"/>
      <w:docPartObj>
        <w:docPartGallery w:val="Page Numbers (Bottom of Page)"/>
        <w:docPartUnique/>
      </w:docPartObj>
    </w:sdtPr>
    <w:sdtEndPr>
      <w:rPr>
        <w:noProof/>
      </w:rPr>
    </w:sdtEndPr>
    <w:sdtContent>
      <w:p w14:paraId="6EC2459F" w14:textId="0FD6FD5C" w:rsidR="004B2AFA" w:rsidRDefault="004B2AFA">
        <w:pPr>
          <w:pStyle w:val="Footer"/>
          <w:jc w:val="center"/>
        </w:pPr>
        <w:r>
          <w:fldChar w:fldCharType="begin"/>
        </w:r>
        <w:r>
          <w:instrText xml:space="preserve"> PAGE   \* MERGEFORMAT </w:instrText>
        </w:r>
        <w:r>
          <w:fldChar w:fldCharType="separate"/>
        </w:r>
        <w:r w:rsidR="005805D0">
          <w:rPr>
            <w:noProof/>
          </w:rPr>
          <w:t>20</w:t>
        </w:r>
        <w:r>
          <w:rPr>
            <w:noProof/>
          </w:rPr>
          <w:fldChar w:fldCharType="end"/>
        </w:r>
      </w:p>
    </w:sdtContent>
  </w:sdt>
  <w:p w14:paraId="2DF5CDBD" w14:textId="77777777" w:rsidR="004B2AFA" w:rsidRDefault="004B2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3AD297" w14:textId="77777777" w:rsidR="00156584" w:rsidRDefault="00156584" w:rsidP="00E95993">
      <w:pPr>
        <w:spacing w:after="0" w:line="240" w:lineRule="auto"/>
      </w:pPr>
      <w:r>
        <w:separator/>
      </w:r>
    </w:p>
  </w:footnote>
  <w:footnote w:type="continuationSeparator" w:id="0">
    <w:p w14:paraId="4103E1FC" w14:textId="77777777" w:rsidR="00156584" w:rsidRDefault="00156584" w:rsidP="00E95993">
      <w:pPr>
        <w:spacing w:after="0" w:line="240" w:lineRule="auto"/>
      </w:pPr>
      <w:r>
        <w:continuationSeparator/>
      </w:r>
    </w:p>
  </w:footnote>
  <w:footnote w:id="1">
    <w:p w14:paraId="124DF776" w14:textId="77777777" w:rsidR="004B2AFA" w:rsidRDefault="004B2AFA">
      <w:pPr>
        <w:pStyle w:val="FootnoteText"/>
      </w:pPr>
      <w:r>
        <w:rPr>
          <w:rStyle w:val="FootnoteReference"/>
        </w:rPr>
        <w:footnoteRef/>
      </w:r>
      <w:r>
        <w:t xml:space="preserve"> The FRAM-CAS fishery crosswalk adheres strictly to the CTC’s ‘fine scale’ fishery strata from 2013; any attempt to create an updated FRAM-CAS database will require an updated FRAM to CTC crosswalk (database table ‘</w:t>
      </w:r>
      <w:proofErr w:type="spellStart"/>
      <w:r>
        <w:t>FRAM_Fishery</w:t>
      </w:r>
      <w:proofErr w:type="spellEnd"/>
      <w:r>
        <w:t xml:space="preserve">’. </w:t>
      </w:r>
    </w:p>
  </w:footnote>
  <w:footnote w:id="2">
    <w:p w14:paraId="541B212A" w14:textId="77777777" w:rsidR="004B2AFA" w:rsidRDefault="004B2AFA">
      <w:pPr>
        <w:pStyle w:val="FootnoteText"/>
      </w:pPr>
      <w:r>
        <w:rPr>
          <w:rStyle w:val="FootnoteReference"/>
        </w:rPr>
        <w:footnoteRef/>
      </w:r>
      <w:r>
        <w:t xml:space="preserve"> Because the CTC’s fine-scale fishery change routinely, it may be necessary to modify auxiliaries to revert to the 2013 convention before using; additionally. </w:t>
      </w:r>
    </w:p>
  </w:footnote>
  <w:footnote w:id="3">
    <w:p w14:paraId="2FD4240C" w14:textId="2D0FEBFF" w:rsidR="004B2AFA" w:rsidRDefault="004B2AFA">
      <w:pPr>
        <w:pStyle w:val="FootnoteText"/>
      </w:pPr>
      <w:r>
        <w:rPr>
          <w:rStyle w:val="FootnoteReference"/>
        </w:rPr>
        <w:footnoteRef/>
      </w:r>
      <w:r>
        <w:t xml:space="preserve"> The origin of this decrementing is undocumented (precedes FRAMBuilder 2.0) and only applies to these two yearling release stocks; assumedly, this is because they’re yearling releases with maturation in TS1/4.</w:t>
      </w:r>
    </w:p>
  </w:footnote>
  <w:footnote w:id="4">
    <w:p w14:paraId="7877A763" w14:textId="77777777" w:rsidR="004B2AFA" w:rsidRDefault="004B2AFA">
      <w:pPr>
        <w:pStyle w:val="FootnoteText"/>
      </w:pPr>
      <w:r>
        <w:rPr>
          <w:rStyle w:val="FootnoteReference"/>
        </w:rPr>
        <w:footnoteRef/>
      </w:r>
      <w:r>
        <w:t xml:space="preserve"> Note that user-specified between BY merging hasn’t been fully tested/vetted, despite the capacity to do so.</w:t>
      </w:r>
    </w:p>
  </w:footnote>
  <w:footnote w:id="5">
    <w:p w14:paraId="215D88AA" w14:textId="77777777" w:rsidR="004B2AFA" w:rsidRDefault="004B2AFA">
      <w:pPr>
        <w:pStyle w:val="FootnoteText"/>
      </w:pPr>
      <w:r>
        <w:rPr>
          <w:rStyle w:val="FootnoteReference"/>
        </w:rPr>
        <w:footnoteRef/>
      </w:r>
      <w:r>
        <w:t xml:space="preserve"> Note that some brief post-processing steps are needed to create the full 38/76 stock structure (i.e., duplicate SPY for UWA; replicate NF </w:t>
      </w:r>
      <w:proofErr w:type="spellStart"/>
      <w:r>
        <w:t>Nooskack</w:t>
      </w:r>
      <w:proofErr w:type="spellEnd"/>
      <w:r>
        <w:t xml:space="preserve"> spring fingerlings for SF; duplicate Skagit fall fingerlings for yearlings).</w:t>
      </w:r>
    </w:p>
  </w:footnote>
  <w:footnote w:id="6">
    <w:p w14:paraId="4503AF34" w14:textId="344DC28E" w:rsidR="004B2AFA" w:rsidRDefault="004B2AFA">
      <w:pPr>
        <w:pStyle w:val="FootnoteText"/>
      </w:pPr>
      <w:r>
        <w:rPr>
          <w:rStyle w:val="FootnoteReference"/>
        </w:rPr>
        <w:footnoteRef/>
      </w:r>
      <w:r>
        <w:t xml:space="preserve"> A FRAMBuilder2.exe hasn’t yet been created because ongoing calibration, combined with new tag records (which occasionally introduce new exception errors), has necessitated minor code changes along the way. Note, however, that although this program was never envisioned to be a ‘production grade’ product, a distributable version can be easily created when things stabilize on the development front. </w:t>
      </w:r>
    </w:p>
  </w:footnote>
  <w:footnote w:id="7">
    <w:p w14:paraId="0B56764D" w14:textId="5A5DF51A" w:rsidR="00801425" w:rsidRDefault="00801425">
      <w:pPr>
        <w:pStyle w:val="FootnoteText"/>
      </w:pPr>
      <w:r>
        <w:rPr>
          <w:rStyle w:val="FootnoteReference"/>
        </w:rPr>
        <w:footnoteRef/>
      </w:r>
      <w:r>
        <w:t xml:space="preserve"> This processing decision was made because non-treaty net fisheries are either nonexistent/considerably diminished in many areas OR pooling recoveries between the two fisher types was necessitated because neither alone was adequate for base period purposes.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DA29E6"/>
    <w:multiLevelType w:val="hybridMultilevel"/>
    <w:tmpl w:val="5E1844E0"/>
    <w:lvl w:ilvl="0" w:tplc="B468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A63095"/>
    <w:multiLevelType w:val="hybridMultilevel"/>
    <w:tmpl w:val="1DCEBE10"/>
    <w:lvl w:ilvl="0" w:tplc="BEF8D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1"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143E9D"/>
    <w:multiLevelType w:val="hybridMultilevel"/>
    <w:tmpl w:val="7F6AA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9B588F"/>
    <w:multiLevelType w:val="hybridMultilevel"/>
    <w:tmpl w:val="3FC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33E2D"/>
    <w:multiLevelType w:val="hybridMultilevel"/>
    <w:tmpl w:val="E1B2FCF8"/>
    <w:lvl w:ilvl="0" w:tplc="1CB0C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1CA49B7"/>
    <w:multiLevelType w:val="hybridMultilevel"/>
    <w:tmpl w:val="F2A8C356"/>
    <w:lvl w:ilvl="0" w:tplc="83305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EF841E5"/>
    <w:multiLevelType w:val="hybridMultilevel"/>
    <w:tmpl w:val="5F20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827128F"/>
    <w:multiLevelType w:val="hybridMultilevel"/>
    <w:tmpl w:val="632ACD04"/>
    <w:lvl w:ilvl="0" w:tplc="504869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94D2F63"/>
    <w:multiLevelType w:val="hybridMultilevel"/>
    <w:tmpl w:val="F60CC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7C58BC"/>
    <w:multiLevelType w:val="hybridMultilevel"/>
    <w:tmpl w:val="BFE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70EA05C6"/>
    <w:multiLevelType w:val="hybridMultilevel"/>
    <w:tmpl w:val="57609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454D2F"/>
    <w:multiLevelType w:val="hybridMultilevel"/>
    <w:tmpl w:val="383EF8D2"/>
    <w:lvl w:ilvl="0" w:tplc="FEFA7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4"/>
  </w:num>
  <w:num w:numId="3">
    <w:abstractNumId w:val="27"/>
  </w:num>
  <w:num w:numId="4">
    <w:abstractNumId w:val="35"/>
  </w:num>
  <w:num w:numId="5">
    <w:abstractNumId w:val="18"/>
  </w:num>
  <w:num w:numId="6">
    <w:abstractNumId w:val="19"/>
  </w:num>
  <w:num w:numId="7">
    <w:abstractNumId w:val="3"/>
  </w:num>
  <w:num w:numId="8">
    <w:abstractNumId w:val="25"/>
  </w:num>
  <w:num w:numId="9">
    <w:abstractNumId w:val="26"/>
  </w:num>
  <w:num w:numId="10">
    <w:abstractNumId w:val="6"/>
  </w:num>
  <w:num w:numId="11">
    <w:abstractNumId w:val="1"/>
  </w:num>
  <w:num w:numId="12">
    <w:abstractNumId w:val="31"/>
  </w:num>
  <w:num w:numId="13">
    <w:abstractNumId w:val="2"/>
  </w:num>
  <w:num w:numId="14">
    <w:abstractNumId w:val="13"/>
  </w:num>
  <w:num w:numId="15">
    <w:abstractNumId w:val="12"/>
  </w:num>
  <w:num w:numId="16">
    <w:abstractNumId w:val="32"/>
  </w:num>
  <w:num w:numId="17">
    <w:abstractNumId w:val="22"/>
  </w:num>
  <w:num w:numId="18">
    <w:abstractNumId w:val="14"/>
  </w:num>
  <w:num w:numId="19">
    <w:abstractNumId w:val="29"/>
  </w:num>
  <w:num w:numId="20">
    <w:abstractNumId w:val="7"/>
  </w:num>
  <w:num w:numId="21">
    <w:abstractNumId w:val="34"/>
  </w:num>
  <w:num w:numId="22">
    <w:abstractNumId w:val="20"/>
  </w:num>
  <w:num w:numId="23">
    <w:abstractNumId w:val="11"/>
  </w:num>
  <w:num w:numId="24">
    <w:abstractNumId w:val="39"/>
  </w:num>
  <w:num w:numId="25">
    <w:abstractNumId w:val="9"/>
  </w:num>
  <w:num w:numId="26">
    <w:abstractNumId w:val="38"/>
  </w:num>
  <w:num w:numId="27">
    <w:abstractNumId w:val="10"/>
  </w:num>
  <w:num w:numId="28">
    <w:abstractNumId w:val="5"/>
  </w:num>
  <w:num w:numId="29">
    <w:abstractNumId w:val="33"/>
  </w:num>
  <w:num w:numId="30">
    <w:abstractNumId w:val="16"/>
  </w:num>
  <w:num w:numId="31">
    <w:abstractNumId w:val="30"/>
  </w:num>
  <w:num w:numId="32">
    <w:abstractNumId w:val="21"/>
  </w:num>
  <w:num w:numId="33">
    <w:abstractNumId w:val="17"/>
  </w:num>
  <w:num w:numId="34">
    <w:abstractNumId w:val="4"/>
  </w:num>
  <w:num w:numId="35">
    <w:abstractNumId w:val="8"/>
  </w:num>
  <w:num w:numId="36">
    <w:abstractNumId w:val="23"/>
  </w:num>
  <w:num w:numId="37">
    <w:abstractNumId w:val="36"/>
  </w:num>
  <w:num w:numId="38">
    <w:abstractNumId w:val="37"/>
  </w:num>
  <w:num w:numId="39">
    <w:abstractNumId w:val="28"/>
  </w:num>
  <w:num w:numId="4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rey, Jonathan D (DFW)">
    <w15:presenceInfo w15:providerId="AD" w15:userId="S-1-5-21-1844237615-1844823847-839522115-405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4E90"/>
    <w:rsid w:val="000178E2"/>
    <w:rsid w:val="00020CF5"/>
    <w:rsid w:val="00023C2E"/>
    <w:rsid w:val="00027492"/>
    <w:rsid w:val="00030533"/>
    <w:rsid w:val="000335F1"/>
    <w:rsid w:val="00033643"/>
    <w:rsid w:val="00040C0F"/>
    <w:rsid w:val="00042CC5"/>
    <w:rsid w:val="0004724A"/>
    <w:rsid w:val="00050133"/>
    <w:rsid w:val="00051297"/>
    <w:rsid w:val="00052933"/>
    <w:rsid w:val="000572E4"/>
    <w:rsid w:val="0005747C"/>
    <w:rsid w:val="000576BF"/>
    <w:rsid w:val="00060961"/>
    <w:rsid w:val="0006583F"/>
    <w:rsid w:val="00065CAF"/>
    <w:rsid w:val="000673A9"/>
    <w:rsid w:val="000700F9"/>
    <w:rsid w:val="000703FC"/>
    <w:rsid w:val="00072341"/>
    <w:rsid w:val="00072B60"/>
    <w:rsid w:val="00072C36"/>
    <w:rsid w:val="00074A7D"/>
    <w:rsid w:val="00076309"/>
    <w:rsid w:val="00077C3F"/>
    <w:rsid w:val="00083A13"/>
    <w:rsid w:val="00083EB1"/>
    <w:rsid w:val="00087AFE"/>
    <w:rsid w:val="000A04FD"/>
    <w:rsid w:val="000A561B"/>
    <w:rsid w:val="000A6678"/>
    <w:rsid w:val="000A7E12"/>
    <w:rsid w:val="000A7E93"/>
    <w:rsid w:val="000B0C49"/>
    <w:rsid w:val="000B0F94"/>
    <w:rsid w:val="000B1DD0"/>
    <w:rsid w:val="000B2E2F"/>
    <w:rsid w:val="000C154B"/>
    <w:rsid w:val="000C1876"/>
    <w:rsid w:val="000C19A7"/>
    <w:rsid w:val="000D01CB"/>
    <w:rsid w:val="000D3CA5"/>
    <w:rsid w:val="000D5C58"/>
    <w:rsid w:val="000E20E5"/>
    <w:rsid w:val="000E3F9D"/>
    <w:rsid w:val="000F09DE"/>
    <w:rsid w:val="001014DE"/>
    <w:rsid w:val="0010247F"/>
    <w:rsid w:val="00115D6B"/>
    <w:rsid w:val="0012129F"/>
    <w:rsid w:val="00122940"/>
    <w:rsid w:val="00126ACC"/>
    <w:rsid w:val="00133151"/>
    <w:rsid w:val="001348D5"/>
    <w:rsid w:val="00134EA8"/>
    <w:rsid w:val="00135A76"/>
    <w:rsid w:val="00141DA4"/>
    <w:rsid w:val="00144F93"/>
    <w:rsid w:val="0014526B"/>
    <w:rsid w:val="00145A3F"/>
    <w:rsid w:val="001462D3"/>
    <w:rsid w:val="00146F4D"/>
    <w:rsid w:val="00150326"/>
    <w:rsid w:val="00151B67"/>
    <w:rsid w:val="00153689"/>
    <w:rsid w:val="00156584"/>
    <w:rsid w:val="00156FA5"/>
    <w:rsid w:val="00161BCD"/>
    <w:rsid w:val="001629E9"/>
    <w:rsid w:val="00162AFB"/>
    <w:rsid w:val="001635C4"/>
    <w:rsid w:val="00170F1B"/>
    <w:rsid w:val="00175419"/>
    <w:rsid w:val="00181D8F"/>
    <w:rsid w:val="00182B19"/>
    <w:rsid w:val="001863D6"/>
    <w:rsid w:val="00191E64"/>
    <w:rsid w:val="0019245D"/>
    <w:rsid w:val="001A02D7"/>
    <w:rsid w:val="001A0676"/>
    <w:rsid w:val="001A0873"/>
    <w:rsid w:val="001A351B"/>
    <w:rsid w:val="001A6812"/>
    <w:rsid w:val="001A6A5A"/>
    <w:rsid w:val="001A6BE9"/>
    <w:rsid w:val="001B7267"/>
    <w:rsid w:val="001C05BA"/>
    <w:rsid w:val="001C1541"/>
    <w:rsid w:val="001C2F55"/>
    <w:rsid w:val="001C6461"/>
    <w:rsid w:val="001C7DF1"/>
    <w:rsid w:val="001D46C8"/>
    <w:rsid w:val="001D65B3"/>
    <w:rsid w:val="001D6D3C"/>
    <w:rsid w:val="001E016A"/>
    <w:rsid w:val="001F092B"/>
    <w:rsid w:val="001F511D"/>
    <w:rsid w:val="001F51AD"/>
    <w:rsid w:val="001F6CD4"/>
    <w:rsid w:val="001F74FC"/>
    <w:rsid w:val="002002D7"/>
    <w:rsid w:val="00211F85"/>
    <w:rsid w:val="00216DBA"/>
    <w:rsid w:val="00231CF0"/>
    <w:rsid w:val="002322AD"/>
    <w:rsid w:val="002345E0"/>
    <w:rsid w:val="002348F3"/>
    <w:rsid w:val="002363E7"/>
    <w:rsid w:val="002424AC"/>
    <w:rsid w:val="00242675"/>
    <w:rsid w:val="00242B0A"/>
    <w:rsid w:val="0024523E"/>
    <w:rsid w:val="00245D4B"/>
    <w:rsid w:val="0024627D"/>
    <w:rsid w:val="00246A3E"/>
    <w:rsid w:val="00252EF1"/>
    <w:rsid w:val="00254CBF"/>
    <w:rsid w:val="0025725A"/>
    <w:rsid w:val="00257D25"/>
    <w:rsid w:val="00260258"/>
    <w:rsid w:val="0026298C"/>
    <w:rsid w:val="00262DC1"/>
    <w:rsid w:val="00266C33"/>
    <w:rsid w:val="00271AD5"/>
    <w:rsid w:val="00272EDC"/>
    <w:rsid w:val="002751DF"/>
    <w:rsid w:val="00281F39"/>
    <w:rsid w:val="002915D4"/>
    <w:rsid w:val="002A1433"/>
    <w:rsid w:val="002A691B"/>
    <w:rsid w:val="002A6DD0"/>
    <w:rsid w:val="002B202A"/>
    <w:rsid w:val="002B7F11"/>
    <w:rsid w:val="002C4F97"/>
    <w:rsid w:val="002C5C24"/>
    <w:rsid w:val="002C7578"/>
    <w:rsid w:val="002D06E4"/>
    <w:rsid w:val="002D3C68"/>
    <w:rsid w:val="002D4300"/>
    <w:rsid w:val="002D6925"/>
    <w:rsid w:val="002D73C3"/>
    <w:rsid w:val="002E4A4E"/>
    <w:rsid w:val="002F232E"/>
    <w:rsid w:val="002F389E"/>
    <w:rsid w:val="002F77F8"/>
    <w:rsid w:val="003041C2"/>
    <w:rsid w:val="00304682"/>
    <w:rsid w:val="0030643A"/>
    <w:rsid w:val="00326C04"/>
    <w:rsid w:val="00327A96"/>
    <w:rsid w:val="0033361F"/>
    <w:rsid w:val="0034181F"/>
    <w:rsid w:val="003445E0"/>
    <w:rsid w:val="00345395"/>
    <w:rsid w:val="00345EA8"/>
    <w:rsid w:val="00347433"/>
    <w:rsid w:val="003475EB"/>
    <w:rsid w:val="00347A91"/>
    <w:rsid w:val="00350242"/>
    <w:rsid w:val="00351759"/>
    <w:rsid w:val="00355109"/>
    <w:rsid w:val="00355F7F"/>
    <w:rsid w:val="003577A7"/>
    <w:rsid w:val="00365249"/>
    <w:rsid w:val="00374D59"/>
    <w:rsid w:val="00377953"/>
    <w:rsid w:val="003876B1"/>
    <w:rsid w:val="0039758D"/>
    <w:rsid w:val="003A29E1"/>
    <w:rsid w:val="003A4EC2"/>
    <w:rsid w:val="003B46B4"/>
    <w:rsid w:val="003B7D21"/>
    <w:rsid w:val="003C386A"/>
    <w:rsid w:val="003C438D"/>
    <w:rsid w:val="003C54E6"/>
    <w:rsid w:val="003D69E7"/>
    <w:rsid w:val="003D716F"/>
    <w:rsid w:val="00401AA7"/>
    <w:rsid w:val="00405377"/>
    <w:rsid w:val="0040753B"/>
    <w:rsid w:val="004107F7"/>
    <w:rsid w:val="004128AE"/>
    <w:rsid w:val="00414B31"/>
    <w:rsid w:val="0042048B"/>
    <w:rsid w:val="004220CC"/>
    <w:rsid w:val="00427593"/>
    <w:rsid w:val="004304CE"/>
    <w:rsid w:val="004307EB"/>
    <w:rsid w:val="00435D83"/>
    <w:rsid w:val="00437F81"/>
    <w:rsid w:val="00445BC0"/>
    <w:rsid w:val="00452643"/>
    <w:rsid w:val="00452987"/>
    <w:rsid w:val="00460AE0"/>
    <w:rsid w:val="00462D75"/>
    <w:rsid w:val="00464207"/>
    <w:rsid w:val="00466999"/>
    <w:rsid w:val="00470CE5"/>
    <w:rsid w:val="00470FB7"/>
    <w:rsid w:val="00472D6F"/>
    <w:rsid w:val="0047452C"/>
    <w:rsid w:val="00474965"/>
    <w:rsid w:val="00477F1C"/>
    <w:rsid w:val="00480177"/>
    <w:rsid w:val="00480384"/>
    <w:rsid w:val="004867CD"/>
    <w:rsid w:val="00486A7D"/>
    <w:rsid w:val="00490C59"/>
    <w:rsid w:val="0049345B"/>
    <w:rsid w:val="004943B0"/>
    <w:rsid w:val="00495192"/>
    <w:rsid w:val="004A24C3"/>
    <w:rsid w:val="004A2F77"/>
    <w:rsid w:val="004A4078"/>
    <w:rsid w:val="004A6AD8"/>
    <w:rsid w:val="004B0C5C"/>
    <w:rsid w:val="004B2371"/>
    <w:rsid w:val="004B2AFA"/>
    <w:rsid w:val="004B5E1A"/>
    <w:rsid w:val="004C06BE"/>
    <w:rsid w:val="004D1790"/>
    <w:rsid w:val="004D20F3"/>
    <w:rsid w:val="004D2D85"/>
    <w:rsid w:val="004D49AF"/>
    <w:rsid w:val="004E02C4"/>
    <w:rsid w:val="004E6EB2"/>
    <w:rsid w:val="004F03E8"/>
    <w:rsid w:val="004F144F"/>
    <w:rsid w:val="004F3225"/>
    <w:rsid w:val="004F4B9D"/>
    <w:rsid w:val="004F5CBF"/>
    <w:rsid w:val="00500D9D"/>
    <w:rsid w:val="005017D9"/>
    <w:rsid w:val="0050236B"/>
    <w:rsid w:val="005071A9"/>
    <w:rsid w:val="00507363"/>
    <w:rsid w:val="00521407"/>
    <w:rsid w:val="0053183D"/>
    <w:rsid w:val="00531EA4"/>
    <w:rsid w:val="00532BD4"/>
    <w:rsid w:val="005434F1"/>
    <w:rsid w:val="0054592A"/>
    <w:rsid w:val="0054690D"/>
    <w:rsid w:val="00550415"/>
    <w:rsid w:val="00550861"/>
    <w:rsid w:val="00551BE4"/>
    <w:rsid w:val="0055272F"/>
    <w:rsid w:val="005537F9"/>
    <w:rsid w:val="00554079"/>
    <w:rsid w:val="00556328"/>
    <w:rsid w:val="00556C89"/>
    <w:rsid w:val="00561598"/>
    <w:rsid w:val="0056366F"/>
    <w:rsid w:val="0056378E"/>
    <w:rsid w:val="00576D07"/>
    <w:rsid w:val="00577775"/>
    <w:rsid w:val="005805D0"/>
    <w:rsid w:val="005805D8"/>
    <w:rsid w:val="005829B2"/>
    <w:rsid w:val="005831E3"/>
    <w:rsid w:val="005833CC"/>
    <w:rsid w:val="0058418F"/>
    <w:rsid w:val="00585139"/>
    <w:rsid w:val="00590EBD"/>
    <w:rsid w:val="00596EEA"/>
    <w:rsid w:val="00597E76"/>
    <w:rsid w:val="005A11D0"/>
    <w:rsid w:val="005A206C"/>
    <w:rsid w:val="005A2C3A"/>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D49"/>
    <w:rsid w:val="005F6E0B"/>
    <w:rsid w:val="005F792C"/>
    <w:rsid w:val="00604BDB"/>
    <w:rsid w:val="006060E2"/>
    <w:rsid w:val="00621FBE"/>
    <w:rsid w:val="00624762"/>
    <w:rsid w:val="0063357D"/>
    <w:rsid w:val="0063396A"/>
    <w:rsid w:val="00636696"/>
    <w:rsid w:val="00642C82"/>
    <w:rsid w:val="00643466"/>
    <w:rsid w:val="00645E62"/>
    <w:rsid w:val="006460E0"/>
    <w:rsid w:val="00647320"/>
    <w:rsid w:val="006530F0"/>
    <w:rsid w:val="0066409C"/>
    <w:rsid w:val="00667024"/>
    <w:rsid w:val="00670335"/>
    <w:rsid w:val="00670FE4"/>
    <w:rsid w:val="00675F45"/>
    <w:rsid w:val="0067679D"/>
    <w:rsid w:val="006821BC"/>
    <w:rsid w:val="00686E35"/>
    <w:rsid w:val="0069631E"/>
    <w:rsid w:val="006A3868"/>
    <w:rsid w:val="006A4145"/>
    <w:rsid w:val="006A54DA"/>
    <w:rsid w:val="006A5A57"/>
    <w:rsid w:val="006A6FD0"/>
    <w:rsid w:val="006B3BD8"/>
    <w:rsid w:val="006B3ED5"/>
    <w:rsid w:val="006B600A"/>
    <w:rsid w:val="006B74CA"/>
    <w:rsid w:val="006C0756"/>
    <w:rsid w:val="006C130C"/>
    <w:rsid w:val="006C15DB"/>
    <w:rsid w:val="006C19F7"/>
    <w:rsid w:val="006C1F15"/>
    <w:rsid w:val="006C5A82"/>
    <w:rsid w:val="006C63FD"/>
    <w:rsid w:val="006C7962"/>
    <w:rsid w:val="006D32EF"/>
    <w:rsid w:val="006D4135"/>
    <w:rsid w:val="006D5543"/>
    <w:rsid w:val="006E0B4F"/>
    <w:rsid w:val="006E2F14"/>
    <w:rsid w:val="006E7D5F"/>
    <w:rsid w:val="006F400D"/>
    <w:rsid w:val="00716093"/>
    <w:rsid w:val="0071653F"/>
    <w:rsid w:val="007209FC"/>
    <w:rsid w:val="00726B94"/>
    <w:rsid w:val="0072770D"/>
    <w:rsid w:val="00727B60"/>
    <w:rsid w:val="00727BC6"/>
    <w:rsid w:val="00730291"/>
    <w:rsid w:val="00732155"/>
    <w:rsid w:val="0073334A"/>
    <w:rsid w:val="0073554D"/>
    <w:rsid w:val="00735F99"/>
    <w:rsid w:val="00765448"/>
    <w:rsid w:val="00766DFF"/>
    <w:rsid w:val="00772C28"/>
    <w:rsid w:val="007730D8"/>
    <w:rsid w:val="007745D1"/>
    <w:rsid w:val="00777D3D"/>
    <w:rsid w:val="00783F5E"/>
    <w:rsid w:val="00787237"/>
    <w:rsid w:val="0079147A"/>
    <w:rsid w:val="00794849"/>
    <w:rsid w:val="007951B0"/>
    <w:rsid w:val="0079708A"/>
    <w:rsid w:val="00797B46"/>
    <w:rsid w:val="007A2ECE"/>
    <w:rsid w:val="007B1D9C"/>
    <w:rsid w:val="007B74B6"/>
    <w:rsid w:val="007C1CA4"/>
    <w:rsid w:val="007C468F"/>
    <w:rsid w:val="007D2D82"/>
    <w:rsid w:val="007D4745"/>
    <w:rsid w:val="007E0114"/>
    <w:rsid w:val="007E02E0"/>
    <w:rsid w:val="007E0DCD"/>
    <w:rsid w:val="007F3FBC"/>
    <w:rsid w:val="00801425"/>
    <w:rsid w:val="00803502"/>
    <w:rsid w:val="00804F9C"/>
    <w:rsid w:val="00810986"/>
    <w:rsid w:val="00812A52"/>
    <w:rsid w:val="00812C75"/>
    <w:rsid w:val="00815EB6"/>
    <w:rsid w:val="0081652F"/>
    <w:rsid w:val="0081755A"/>
    <w:rsid w:val="00817AFC"/>
    <w:rsid w:val="008212B7"/>
    <w:rsid w:val="008231F6"/>
    <w:rsid w:val="00825516"/>
    <w:rsid w:val="00825D63"/>
    <w:rsid w:val="008403CF"/>
    <w:rsid w:val="00841BEB"/>
    <w:rsid w:val="0084449E"/>
    <w:rsid w:val="00845D98"/>
    <w:rsid w:val="0085096A"/>
    <w:rsid w:val="00851BC0"/>
    <w:rsid w:val="00860E55"/>
    <w:rsid w:val="00862EFD"/>
    <w:rsid w:val="00864D33"/>
    <w:rsid w:val="00871ED1"/>
    <w:rsid w:val="00872AD6"/>
    <w:rsid w:val="008756D8"/>
    <w:rsid w:val="00877B61"/>
    <w:rsid w:val="00881726"/>
    <w:rsid w:val="0088426A"/>
    <w:rsid w:val="008916CA"/>
    <w:rsid w:val="00894E66"/>
    <w:rsid w:val="008953A2"/>
    <w:rsid w:val="008A1568"/>
    <w:rsid w:val="008A56F4"/>
    <w:rsid w:val="008A6D6B"/>
    <w:rsid w:val="008B2531"/>
    <w:rsid w:val="008B25C8"/>
    <w:rsid w:val="008C047B"/>
    <w:rsid w:val="008C23C1"/>
    <w:rsid w:val="008C706E"/>
    <w:rsid w:val="008D7CC9"/>
    <w:rsid w:val="008E14FD"/>
    <w:rsid w:val="008E7882"/>
    <w:rsid w:val="008F08C8"/>
    <w:rsid w:val="008F3439"/>
    <w:rsid w:val="008F699B"/>
    <w:rsid w:val="00912B90"/>
    <w:rsid w:val="00914C43"/>
    <w:rsid w:val="009216B5"/>
    <w:rsid w:val="00922515"/>
    <w:rsid w:val="00927213"/>
    <w:rsid w:val="00930905"/>
    <w:rsid w:val="00932AF7"/>
    <w:rsid w:val="0093460C"/>
    <w:rsid w:val="00944732"/>
    <w:rsid w:val="00946D08"/>
    <w:rsid w:val="00952426"/>
    <w:rsid w:val="009544FA"/>
    <w:rsid w:val="00954EC2"/>
    <w:rsid w:val="009624B5"/>
    <w:rsid w:val="00966D56"/>
    <w:rsid w:val="00972CAC"/>
    <w:rsid w:val="00974FD2"/>
    <w:rsid w:val="009838F2"/>
    <w:rsid w:val="00985952"/>
    <w:rsid w:val="00987C2C"/>
    <w:rsid w:val="00992295"/>
    <w:rsid w:val="0099411E"/>
    <w:rsid w:val="0099658F"/>
    <w:rsid w:val="009B09B8"/>
    <w:rsid w:val="009B3904"/>
    <w:rsid w:val="009B443E"/>
    <w:rsid w:val="009B4A1E"/>
    <w:rsid w:val="009C19C9"/>
    <w:rsid w:val="009C2B31"/>
    <w:rsid w:val="009C4892"/>
    <w:rsid w:val="009C59F1"/>
    <w:rsid w:val="009D0242"/>
    <w:rsid w:val="009D34F5"/>
    <w:rsid w:val="009D3C4D"/>
    <w:rsid w:val="009D6EF5"/>
    <w:rsid w:val="009D75B7"/>
    <w:rsid w:val="009F14FB"/>
    <w:rsid w:val="009F3E71"/>
    <w:rsid w:val="009F7B18"/>
    <w:rsid w:val="00A01267"/>
    <w:rsid w:val="00A0134C"/>
    <w:rsid w:val="00A025AA"/>
    <w:rsid w:val="00A0327B"/>
    <w:rsid w:val="00A0434C"/>
    <w:rsid w:val="00A04CB5"/>
    <w:rsid w:val="00A10347"/>
    <w:rsid w:val="00A10F8B"/>
    <w:rsid w:val="00A23ABE"/>
    <w:rsid w:val="00A23C0E"/>
    <w:rsid w:val="00A24188"/>
    <w:rsid w:val="00A247BB"/>
    <w:rsid w:val="00A254C5"/>
    <w:rsid w:val="00A34DF4"/>
    <w:rsid w:val="00A37830"/>
    <w:rsid w:val="00A42DBB"/>
    <w:rsid w:val="00A44458"/>
    <w:rsid w:val="00A4522F"/>
    <w:rsid w:val="00A521C9"/>
    <w:rsid w:val="00A53A07"/>
    <w:rsid w:val="00A5588A"/>
    <w:rsid w:val="00A600E8"/>
    <w:rsid w:val="00A601C1"/>
    <w:rsid w:val="00A7607A"/>
    <w:rsid w:val="00A77758"/>
    <w:rsid w:val="00A84EA9"/>
    <w:rsid w:val="00AA0553"/>
    <w:rsid w:val="00AA178C"/>
    <w:rsid w:val="00AA2524"/>
    <w:rsid w:val="00AA75CF"/>
    <w:rsid w:val="00AA7786"/>
    <w:rsid w:val="00AB02B9"/>
    <w:rsid w:val="00AB1CEC"/>
    <w:rsid w:val="00AB265C"/>
    <w:rsid w:val="00AB3C5C"/>
    <w:rsid w:val="00AC1188"/>
    <w:rsid w:val="00AC1FCA"/>
    <w:rsid w:val="00AC4E1D"/>
    <w:rsid w:val="00AC500D"/>
    <w:rsid w:val="00AC6ED8"/>
    <w:rsid w:val="00AD3C46"/>
    <w:rsid w:val="00AE171C"/>
    <w:rsid w:val="00AE1ABA"/>
    <w:rsid w:val="00AE502E"/>
    <w:rsid w:val="00AF05CF"/>
    <w:rsid w:val="00AF2613"/>
    <w:rsid w:val="00AF7173"/>
    <w:rsid w:val="00B00D83"/>
    <w:rsid w:val="00B04429"/>
    <w:rsid w:val="00B14FE0"/>
    <w:rsid w:val="00B16A90"/>
    <w:rsid w:val="00B230E8"/>
    <w:rsid w:val="00B37D8B"/>
    <w:rsid w:val="00B41F94"/>
    <w:rsid w:val="00B44D86"/>
    <w:rsid w:val="00B45645"/>
    <w:rsid w:val="00B46163"/>
    <w:rsid w:val="00B47710"/>
    <w:rsid w:val="00B53A03"/>
    <w:rsid w:val="00B61DDF"/>
    <w:rsid w:val="00B62083"/>
    <w:rsid w:val="00B7357C"/>
    <w:rsid w:val="00B76147"/>
    <w:rsid w:val="00B8094A"/>
    <w:rsid w:val="00B87BC9"/>
    <w:rsid w:val="00B92787"/>
    <w:rsid w:val="00B96CB7"/>
    <w:rsid w:val="00BA35E6"/>
    <w:rsid w:val="00BA4473"/>
    <w:rsid w:val="00BB039F"/>
    <w:rsid w:val="00BB2C5C"/>
    <w:rsid w:val="00BB481E"/>
    <w:rsid w:val="00BB689A"/>
    <w:rsid w:val="00BC03D9"/>
    <w:rsid w:val="00BC4755"/>
    <w:rsid w:val="00BD0A52"/>
    <w:rsid w:val="00BD19A5"/>
    <w:rsid w:val="00BD2FD7"/>
    <w:rsid w:val="00BD51F0"/>
    <w:rsid w:val="00BD658A"/>
    <w:rsid w:val="00BE0E55"/>
    <w:rsid w:val="00BE1980"/>
    <w:rsid w:val="00BE2178"/>
    <w:rsid w:val="00BE52CD"/>
    <w:rsid w:val="00BE7544"/>
    <w:rsid w:val="00BF213E"/>
    <w:rsid w:val="00BF576A"/>
    <w:rsid w:val="00C02498"/>
    <w:rsid w:val="00C0591E"/>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25F7"/>
    <w:rsid w:val="00C637DA"/>
    <w:rsid w:val="00C64E39"/>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036C"/>
    <w:rsid w:val="00CE102D"/>
    <w:rsid w:val="00CE2005"/>
    <w:rsid w:val="00CE3D86"/>
    <w:rsid w:val="00CE5F9B"/>
    <w:rsid w:val="00CE7293"/>
    <w:rsid w:val="00D00BA4"/>
    <w:rsid w:val="00D05DDB"/>
    <w:rsid w:val="00D05E02"/>
    <w:rsid w:val="00D12801"/>
    <w:rsid w:val="00D20A24"/>
    <w:rsid w:val="00D220D6"/>
    <w:rsid w:val="00D2222D"/>
    <w:rsid w:val="00D24075"/>
    <w:rsid w:val="00D35353"/>
    <w:rsid w:val="00D37C6C"/>
    <w:rsid w:val="00D43A90"/>
    <w:rsid w:val="00D50712"/>
    <w:rsid w:val="00D55D6D"/>
    <w:rsid w:val="00D575AD"/>
    <w:rsid w:val="00D65988"/>
    <w:rsid w:val="00D7069B"/>
    <w:rsid w:val="00D7151B"/>
    <w:rsid w:val="00D71F61"/>
    <w:rsid w:val="00D72C4B"/>
    <w:rsid w:val="00D778A6"/>
    <w:rsid w:val="00D8420B"/>
    <w:rsid w:val="00D92FF2"/>
    <w:rsid w:val="00D93934"/>
    <w:rsid w:val="00D93BAE"/>
    <w:rsid w:val="00D97A37"/>
    <w:rsid w:val="00DB1215"/>
    <w:rsid w:val="00DB49AA"/>
    <w:rsid w:val="00DB6B2A"/>
    <w:rsid w:val="00DC0F5F"/>
    <w:rsid w:val="00DC152F"/>
    <w:rsid w:val="00DC3F34"/>
    <w:rsid w:val="00DC5A53"/>
    <w:rsid w:val="00DD093B"/>
    <w:rsid w:val="00DD5FEC"/>
    <w:rsid w:val="00DD7497"/>
    <w:rsid w:val="00DE682D"/>
    <w:rsid w:val="00DE7B54"/>
    <w:rsid w:val="00DF3915"/>
    <w:rsid w:val="00DF4B3E"/>
    <w:rsid w:val="00E15FC7"/>
    <w:rsid w:val="00E17F12"/>
    <w:rsid w:val="00E200B5"/>
    <w:rsid w:val="00E230AC"/>
    <w:rsid w:val="00E24752"/>
    <w:rsid w:val="00E31E52"/>
    <w:rsid w:val="00E33F6A"/>
    <w:rsid w:val="00E34FE1"/>
    <w:rsid w:val="00E36F66"/>
    <w:rsid w:val="00E436C8"/>
    <w:rsid w:val="00E44A79"/>
    <w:rsid w:val="00E54BD5"/>
    <w:rsid w:val="00E55841"/>
    <w:rsid w:val="00E61D25"/>
    <w:rsid w:val="00E63627"/>
    <w:rsid w:val="00E64294"/>
    <w:rsid w:val="00E64A8C"/>
    <w:rsid w:val="00E80C04"/>
    <w:rsid w:val="00E84135"/>
    <w:rsid w:val="00E91B1B"/>
    <w:rsid w:val="00E942FB"/>
    <w:rsid w:val="00E94C59"/>
    <w:rsid w:val="00E95993"/>
    <w:rsid w:val="00E970FC"/>
    <w:rsid w:val="00EA54C2"/>
    <w:rsid w:val="00EA7503"/>
    <w:rsid w:val="00EB0B8B"/>
    <w:rsid w:val="00EB1511"/>
    <w:rsid w:val="00EB1D9B"/>
    <w:rsid w:val="00EB2371"/>
    <w:rsid w:val="00EB3921"/>
    <w:rsid w:val="00EB48BC"/>
    <w:rsid w:val="00EC3435"/>
    <w:rsid w:val="00EE2AFF"/>
    <w:rsid w:val="00EE540C"/>
    <w:rsid w:val="00EF4EE4"/>
    <w:rsid w:val="00F01071"/>
    <w:rsid w:val="00F02E5E"/>
    <w:rsid w:val="00F03D5F"/>
    <w:rsid w:val="00F12241"/>
    <w:rsid w:val="00F12822"/>
    <w:rsid w:val="00F15FF2"/>
    <w:rsid w:val="00F161A2"/>
    <w:rsid w:val="00F243D3"/>
    <w:rsid w:val="00F25D34"/>
    <w:rsid w:val="00F262BA"/>
    <w:rsid w:val="00F34D50"/>
    <w:rsid w:val="00F34EA4"/>
    <w:rsid w:val="00F36008"/>
    <w:rsid w:val="00F40FDD"/>
    <w:rsid w:val="00F529B1"/>
    <w:rsid w:val="00F62365"/>
    <w:rsid w:val="00F62B67"/>
    <w:rsid w:val="00F653EC"/>
    <w:rsid w:val="00F677BD"/>
    <w:rsid w:val="00F715A3"/>
    <w:rsid w:val="00F718F8"/>
    <w:rsid w:val="00F731D9"/>
    <w:rsid w:val="00F74225"/>
    <w:rsid w:val="00F7490D"/>
    <w:rsid w:val="00F75F62"/>
    <w:rsid w:val="00F7696E"/>
    <w:rsid w:val="00F76A25"/>
    <w:rsid w:val="00F80D32"/>
    <w:rsid w:val="00F854EC"/>
    <w:rsid w:val="00F93B1E"/>
    <w:rsid w:val="00F976F9"/>
    <w:rsid w:val="00FA192F"/>
    <w:rsid w:val="00FA40BC"/>
    <w:rsid w:val="00FA4153"/>
    <w:rsid w:val="00FA6416"/>
    <w:rsid w:val="00FB5A44"/>
    <w:rsid w:val="00FB5F74"/>
    <w:rsid w:val="00FB7BD7"/>
    <w:rsid w:val="00FC27BB"/>
    <w:rsid w:val="00FD0A42"/>
    <w:rsid w:val="00FD1A56"/>
    <w:rsid w:val="00FD2461"/>
    <w:rsid w:val="00FD4278"/>
    <w:rsid w:val="00FD458C"/>
    <w:rsid w:val="00FD59E2"/>
    <w:rsid w:val="00FD7086"/>
    <w:rsid w:val="00FE0304"/>
    <w:rsid w:val="00FE03BF"/>
    <w:rsid w:val="00FE4A74"/>
    <w:rsid w:val="00FE53AE"/>
    <w:rsid w:val="00FE5757"/>
    <w:rsid w:val="00FE5825"/>
    <w:rsid w:val="00FF0CCA"/>
    <w:rsid w:val="00FF24F7"/>
    <w:rsid w:val="00FF6550"/>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692"/>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93"/>
  </w:style>
  <w:style w:type="paragraph" w:styleId="Footer">
    <w:name w:val="footer"/>
    <w:basedOn w:val="Normal"/>
    <w:link w:val="FooterChar"/>
    <w:uiPriority w:val="99"/>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 w:type="character" w:styleId="CommentReference">
    <w:name w:val="annotation reference"/>
    <w:basedOn w:val="DefaultParagraphFont"/>
    <w:uiPriority w:val="99"/>
    <w:semiHidden/>
    <w:unhideWhenUsed/>
    <w:rsid w:val="0073554D"/>
    <w:rPr>
      <w:sz w:val="16"/>
      <w:szCs w:val="16"/>
    </w:rPr>
  </w:style>
  <w:style w:type="paragraph" w:styleId="CommentText">
    <w:name w:val="annotation text"/>
    <w:basedOn w:val="Normal"/>
    <w:link w:val="CommentTextChar"/>
    <w:uiPriority w:val="99"/>
    <w:semiHidden/>
    <w:unhideWhenUsed/>
    <w:rsid w:val="0073554D"/>
    <w:pPr>
      <w:spacing w:line="240" w:lineRule="auto"/>
    </w:pPr>
    <w:rPr>
      <w:sz w:val="20"/>
      <w:szCs w:val="20"/>
    </w:rPr>
  </w:style>
  <w:style w:type="character" w:customStyle="1" w:styleId="CommentTextChar">
    <w:name w:val="Comment Text Char"/>
    <w:basedOn w:val="DefaultParagraphFont"/>
    <w:link w:val="CommentText"/>
    <w:uiPriority w:val="99"/>
    <w:semiHidden/>
    <w:rsid w:val="0073554D"/>
    <w:rPr>
      <w:sz w:val="20"/>
      <w:szCs w:val="20"/>
    </w:rPr>
  </w:style>
  <w:style w:type="paragraph" w:styleId="CommentSubject">
    <w:name w:val="annotation subject"/>
    <w:basedOn w:val="CommentText"/>
    <w:next w:val="CommentText"/>
    <w:link w:val="CommentSubjectChar"/>
    <w:uiPriority w:val="99"/>
    <w:semiHidden/>
    <w:unhideWhenUsed/>
    <w:rsid w:val="0073554D"/>
    <w:rPr>
      <w:b/>
      <w:bCs/>
    </w:rPr>
  </w:style>
  <w:style w:type="character" w:customStyle="1" w:styleId="CommentSubjectChar">
    <w:name w:val="Comment Subject Char"/>
    <w:basedOn w:val="CommentTextChar"/>
    <w:link w:val="CommentSubject"/>
    <w:uiPriority w:val="99"/>
    <w:semiHidden/>
    <w:rsid w:val="0073554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rmis.org/rmis_login.php?action=Login&amp;system=cwt"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github.com/petemchugh/FRAMBuilder/tree/master/CTC%20CAS%20Documentation"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etemchugh/FRAMBuilder/blob/master/2016ChinFRAMBP_StockProfiles012816_Protected.xlsx" TargetMode="External"/><Relationship Id="rId24" Type="http://schemas.openxmlformats.org/officeDocument/2006/relationships/image" Target="media/image12.png"/><Relationship Id="rId32" Type="http://schemas.openxmlformats.org/officeDocument/2006/relationships/hyperlink" Target="https://github.com/petemchugh/FRAMBuilder/blob/master/BellinghamBayEvaluation(May2016_Split).xlsx"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github.com/petemchugh/FRAMBuilder/blob/master/CTC%20CAS%20Documentation/CAS%20Design%20Spec.doc"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github.com/petemchugh/FRAMBuilder/blob/master/CTC%20CAS%20Documentation/CAS%20Design%20Spec.doc" TargetMode="External"/><Relationship Id="rId31" Type="http://schemas.openxmlformats.org/officeDocument/2006/relationships/hyperlink" Target="https://github.com/petemchugh/FRAMBuilder/blob/master/CalibInputs_May262016.xls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www.pcouncil.org/wp-content/uploads/2015/10/D2_Att2_FRAM_Growth_Meth_Nov2015BB.pdf" TargetMode="External"/><Relationship Id="rId30" Type="http://schemas.openxmlformats.org/officeDocument/2006/relationships/hyperlink" Target="https://github.com/petemchugh/FRAMBuilder/blob/master/weighting_SKSSKF.xlsx" TargetMode="External"/><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0F61CF-E4BA-4142-87EB-2D5B248C8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TotalTime>
  <Pages>29</Pages>
  <Words>8125</Words>
  <Characters>46317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54334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June 2017</dc:creator>
  <cp:lastModifiedBy>Carey, Jonathan D (DFW)</cp:lastModifiedBy>
  <cp:revision>137</cp:revision>
  <cp:lastPrinted>2013-07-18T16:14:00Z</cp:lastPrinted>
  <dcterms:created xsi:type="dcterms:W3CDTF">2016-02-04T19:01:00Z</dcterms:created>
  <dcterms:modified xsi:type="dcterms:W3CDTF">2017-06-29T19:07:00Z</dcterms:modified>
</cp:coreProperties>
</file>